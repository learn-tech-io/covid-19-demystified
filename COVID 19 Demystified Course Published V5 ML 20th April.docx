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DC9F0" w14:textId="77777777" w:rsidR="000436D5" w:rsidRPr="000436D5" w:rsidRDefault="000436D5" w:rsidP="000436D5">
      <w:bookmarkStart w:id="0" w:name="_Hlk37012193"/>
      <w:bookmarkEnd w:id="0"/>
    </w:p>
    <w:p w14:paraId="1F621DB2" w14:textId="4A6EAD0C" w:rsidR="000436D5" w:rsidRDefault="000436D5" w:rsidP="000436D5">
      <w:r>
        <w:rPr>
          <w:noProof/>
        </w:rPr>
        <w:drawing>
          <wp:inline distT="0" distB="0" distL="0" distR="0" wp14:anchorId="5DAB3753" wp14:editId="1394999F">
            <wp:extent cx="5727700" cy="598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rn-tech-blk.eps"/>
                    <pic:cNvPicPr/>
                  </pic:nvPicPr>
                  <pic:blipFill>
                    <a:blip r:embed="rId11">
                      <a:extLst>
                        <a:ext uri="{28A0092B-C50C-407E-A947-70E740481C1C}">
                          <a14:useLocalDpi xmlns:a14="http://schemas.microsoft.com/office/drawing/2010/main"/>
                        </a:ext>
                      </a:extLst>
                    </a:blip>
                    <a:stretch>
                      <a:fillRect/>
                    </a:stretch>
                  </pic:blipFill>
                  <pic:spPr>
                    <a:xfrm>
                      <a:off x="0" y="0"/>
                      <a:ext cx="5795700" cy="605173"/>
                    </a:xfrm>
                    <a:prstGeom prst="rect">
                      <a:avLst/>
                    </a:prstGeom>
                  </pic:spPr>
                </pic:pic>
              </a:graphicData>
            </a:graphic>
          </wp:inline>
        </w:drawing>
      </w:r>
    </w:p>
    <w:p w14:paraId="12F17A1B" w14:textId="46D1773E" w:rsidR="000436D5" w:rsidRDefault="000436D5" w:rsidP="000436D5"/>
    <w:p w14:paraId="6CD86594" w14:textId="44BDD9B9" w:rsidR="000436D5" w:rsidRDefault="000436D5" w:rsidP="000436D5"/>
    <w:p w14:paraId="1F5F5A76" w14:textId="281E16AB" w:rsidR="000436D5" w:rsidRDefault="000436D5" w:rsidP="000436D5"/>
    <w:p w14:paraId="696E179A" w14:textId="77777777" w:rsidR="000436D5" w:rsidRDefault="000436D5" w:rsidP="000436D5"/>
    <w:p w14:paraId="301C0CAB" w14:textId="77BBEC7C" w:rsidR="000436D5" w:rsidRPr="00B91AB7" w:rsidRDefault="00B91AB7" w:rsidP="00B91AB7">
      <w:pPr>
        <w:jc w:val="center"/>
        <w:rPr>
          <w:rFonts w:ascii="Roboto" w:hAnsi="Roboto"/>
          <w:sz w:val="72"/>
          <w:szCs w:val="72"/>
        </w:rPr>
      </w:pPr>
      <w:r w:rsidRPr="00B91AB7">
        <w:rPr>
          <w:rFonts w:ascii="Roboto" w:hAnsi="Roboto"/>
          <w:sz w:val="72"/>
          <w:szCs w:val="72"/>
        </w:rPr>
        <w:t>COVID</w:t>
      </w:r>
      <w:r w:rsidR="00A3257E">
        <w:rPr>
          <w:rFonts w:ascii="Roboto" w:hAnsi="Roboto"/>
          <w:sz w:val="72"/>
          <w:szCs w:val="72"/>
        </w:rPr>
        <w:t>-</w:t>
      </w:r>
      <w:r w:rsidRPr="00B91AB7">
        <w:rPr>
          <w:rFonts w:ascii="Roboto" w:hAnsi="Roboto"/>
          <w:sz w:val="72"/>
          <w:szCs w:val="72"/>
        </w:rPr>
        <w:t>19 Demystified</w:t>
      </w:r>
    </w:p>
    <w:p w14:paraId="7C51ABD6" w14:textId="6B8CC4BF" w:rsidR="000436D5" w:rsidRDefault="000436D5" w:rsidP="000436D5"/>
    <w:p w14:paraId="1264C2BC" w14:textId="3E8F56C7" w:rsidR="006C0F54" w:rsidRDefault="006C0F54" w:rsidP="000436D5"/>
    <w:p w14:paraId="0A3C7749" w14:textId="77777777" w:rsidR="000436D5" w:rsidRDefault="000436D5" w:rsidP="000436D5"/>
    <w:p w14:paraId="69A43D26" w14:textId="60819A75" w:rsidR="006C0F54" w:rsidRDefault="00B91AB7" w:rsidP="006C0F54">
      <w:pPr>
        <w:jc w:val="center"/>
      </w:pPr>
      <w:r w:rsidRPr="00B91AB7">
        <w:rPr>
          <w:noProof/>
        </w:rPr>
        <w:drawing>
          <wp:inline distT="0" distB="0" distL="0" distR="0" wp14:anchorId="2E57BDBD" wp14:editId="49638FA9">
            <wp:extent cx="5831840" cy="4319451"/>
            <wp:effectExtent l="0" t="0" r="0" b="0"/>
            <wp:docPr id="13" name="Picture 1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10990" cy="4378074"/>
                    </a:xfrm>
                    <a:prstGeom prst="rect">
                      <a:avLst/>
                    </a:prstGeom>
                  </pic:spPr>
                </pic:pic>
              </a:graphicData>
            </a:graphic>
          </wp:inline>
        </w:drawing>
      </w:r>
    </w:p>
    <w:p w14:paraId="3D6DCA23" w14:textId="77777777" w:rsidR="006C0F54" w:rsidRDefault="006C0F54" w:rsidP="000436D5"/>
    <w:p w14:paraId="3836CD35" w14:textId="77777777" w:rsidR="006C0F54" w:rsidRDefault="006C0F54" w:rsidP="006C0F54"/>
    <w:p w14:paraId="4794F13E" w14:textId="15BC7A2F" w:rsidR="000436D5" w:rsidRDefault="000436D5" w:rsidP="000436D5"/>
    <w:p w14:paraId="7AA82082" w14:textId="1EF4075A" w:rsidR="00CA4B35" w:rsidRDefault="00CA4B35" w:rsidP="000436D5"/>
    <w:p w14:paraId="12CABF5F" w14:textId="77777777" w:rsidR="00CA4B35" w:rsidRDefault="00CA4B35" w:rsidP="000436D5"/>
    <w:p w14:paraId="1EF93BF7" w14:textId="77777777" w:rsidR="006C0F54" w:rsidRDefault="006C0F54" w:rsidP="000436D5"/>
    <w:p w14:paraId="61B46AD1" w14:textId="5B93999A" w:rsidR="000436D5" w:rsidRDefault="000436D5" w:rsidP="000436D5"/>
    <w:p w14:paraId="27045252" w14:textId="2FA0EA50" w:rsidR="000436D5" w:rsidRPr="006C0F54" w:rsidRDefault="006C0F54" w:rsidP="000436D5">
      <w:pPr>
        <w:shd w:val="clear" w:color="auto" w:fill="A6A6A6" w:themeFill="background1" w:themeFillShade="A6"/>
        <w:jc w:val="center"/>
        <w:rPr>
          <w:rFonts w:cstheme="majorHAnsi"/>
          <w:color w:val="FFFFFF" w:themeColor="background1"/>
          <w:sz w:val="48"/>
          <w:szCs w:val="48"/>
        </w:rPr>
      </w:pPr>
      <w:r>
        <w:rPr>
          <w:rFonts w:cstheme="majorHAnsi"/>
          <w:color w:val="FFFFFF" w:themeColor="background1"/>
          <w:sz w:val="48"/>
          <w:szCs w:val="48"/>
        </w:rPr>
        <w:t xml:space="preserve">Online </w:t>
      </w:r>
      <w:r w:rsidR="005C1C7C">
        <w:rPr>
          <w:rFonts w:cstheme="majorHAnsi"/>
          <w:color w:val="FFFFFF" w:themeColor="background1"/>
          <w:sz w:val="48"/>
          <w:szCs w:val="48"/>
        </w:rPr>
        <w:t>Course</w:t>
      </w:r>
      <w:r>
        <w:rPr>
          <w:rFonts w:cstheme="majorHAnsi"/>
          <w:color w:val="FFFFFF" w:themeColor="background1"/>
          <w:sz w:val="48"/>
          <w:szCs w:val="48"/>
        </w:rPr>
        <w:t xml:space="preserve"> Beta 1, </w:t>
      </w:r>
      <w:r w:rsidR="00ED0C5F">
        <w:rPr>
          <w:rFonts w:cstheme="majorHAnsi"/>
          <w:color w:val="FFFFFF" w:themeColor="background1"/>
          <w:sz w:val="48"/>
          <w:szCs w:val="48"/>
        </w:rPr>
        <w:t>Published</w:t>
      </w:r>
      <w:r w:rsidRPr="006C0F54">
        <w:rPr>
          <w:rFonts w:cstheme="majorHAnsi"/>
          <w:color w:val="FFFFFF" w:themeColor="background1"/>
          <w:sz w:val="48"/>
          <w:szCs w:val="48"/>
        </w:rPr>
        <w:t xml:space="preserve"> </w:t>
      </w:r>
      <w:r w:rsidR="004D5C7C">
        <w:rPr>
          <w:rFonts w:cstheme="majorHAnsi"/>
          <w:color w:val="FFFFFF" w:themeColor="background1"/>
          <w:sz w:val="48"/>
          <w:szCs w:val="48"/>
        </w:rPr>
        <w:t>Text V</w:t>
      </w:r>
      <w:r w:rsidR="008809F6">
        <w:rPr>
          <w:rFonts w:cstheme="majorHAnsi"/>
          <w:color w:val="FFFFFF" w:themeColor="background1"/>
          <w:sz w:val="48"/>
          <w:szCs w:val="48"/>
        </w:rPr>
        <w:t xml:space="preserve"> 1</w:t>
      </w:r>
    </w:p>
    <w:bookmarkStart w:id="1" w:name="_Toc32919372" w:displacedByCustomXml="next"/>
    <w:bookmarkStart w:id="2" w:name="_Toc32918829" w:displacedByCustomXml="next"/>
    <w:sdt>
      <w:sdtPr>
        <w:rPr>
          <w:rFonts w:asciiTheme="minorHAnsi" w:eastAsia="Times New Roman" w:hAnsiTheme="minorHAnsi" w:cs="Times New Roman"/>
          <w:b w:val="0"/>
          <w:bCs w:val="0"/>
          <w:color w:val="auto"/>
          <w:sz w:val="24"/>
          <w:szCs w:val="24"/>
          <w:highlight w:val="yellow"/>
          <w:lang w:val="en-GB" w:eastAsia="en-GB"/>
        </w:rPr>
        <w:id w:val="364642221"/>
        <w:docPartObj>
          <w:docPartGallery w:val="Table of Contents"/>
          <w:docPartUnique/>
        </w:docPartObj>
      </w:sdtPr>
      <w:sdtEndPr>
        <w:rPr>
          <w:noProof/>
          <w:highlight w:val="none"/>
        </w:rPr>
      </w:sdtEndPr>
      <w:sdtContent>
        <w:p w14:paraId="3D3BE75C" w14:textId="77777777" w:rsidR="000436D5" w:rsidRPr="008809F6" w:rsidRDefault="000436D5" w:rsidP="000436D5">
          <w:pPr>
            <w:pStyle w:val="TOCHeading"/>
            <w:rPr>
              <w:rFonts w:asciiTheme="minorHAnsi" w:hAnsiTheme="minorHAnsi"/>
              <w:color w:val="000000" w:themeColor="text1"/>
              <w:sz w:val="40"/>
              <w:szCs w:val="24"/>
              <w:lang w:val="en-GB" w:eastAsia="en-GB"/>
            </w:rPr>
          </w:pPr>
          <w:r w:rsidRPr="008809F6">
            <w:rPr>
              <w:rFonts w:asciiTheme="minorHAnsi" w:hAnsiTheme="minorHAnsi"/>
              <w:color w:val="000000" w:themeColor="text1"/>
              <w:sz w:val="40"/>
              <w:szCs w:val="24"/>
              <w:lang w:val="en-GB" w:eastAsia="en-GB"/>
            </w:rPr>
            <w:t>Table of Contents</w:t>
          </w:r>
        </w:p>
        <w:p w14:paraId="7B2E68C4" w14:textId="2FC7CA48" w:rsidR="0047383E" w:rsidRDefault="000436D5">
          <w:pPr>
            <w:pStyle w:val="TOC1"/>
            <w:tabs>
              <w:tab w:val="right" w:leader="dot" w:pos="9010"/>
            </w:tabs>
            <w:rPr>
              <w:rFonts w:eastAsiaTheme="minorEastAsia" w:cstheme="minorBidi"/>
              <w:b w:val="0"/>
              <w:bCs w:val="0"/>
              <w:caps w:val="0"/>
              <w:noProof/>
              <w:sz w:val="24"/>
              <w:szCs w:val="24"/>
            </w:rPr>
          </w:pPr>
          <w:r w:rsidRPr="00C453FE">
            <w:rPr>
              <w:b w:val="0"/>
              <w:bCs w:val="0"/>
              <w:highlight w:val="yellow"/>
            </w:rPr>
            <w:fldChar w:fldCharType="begin"/>
          </w:r>
          <w:r w:rsidRPr="00C453FE">
            <w:rPr>
              <w:highlight w:val="yellow"/>
            </w:rPr>
            <w:instrText xml:space="preserve"> TOC \o "1-3" \h \z \u </w:instrText>
          </w:r>
          <w:r w:rsidRPr="00C453FE">
            <w:rPr>
              <w:b w:val="0"/>
              <w:bCs w:val="0"/>
              <w:highlight w:val="yellow"/>
            </w:rPr>
            <w:fldChar w:fldCharType="separate"/>
          </w:r>
          <w:hyperlink w:anchor="_Toc37754489" w:history="1">
            <w:r w:rsidR="0047383E" w:rsidRPr="006051E3">
              <w:rPr>
                <w:rStyle w:val="Hyperlink"/>
                <w:noProof/>
              </w:rPr>
              <w:t>Introduction</w:t>
            </w:r>
            <w:r w:rsidR="0047383E">
              <w:rPr>
                <w:noProof/>
                <w:webHidden/>
              </w:rPr>
              <w:tab/>
            </w:r>
            <w:r w:rsidR="0047383E">
              <w:rPr>
                <w:noProof/>
                <w:webHidden/>
              </w:rPr>
              <w:fldChar w:fldCharType="begin"/>
            </w:r>
            <w:r w:rsidR="0047383E">
              <w:rPr>
                <w:noProof/>
                <w:webHidden/>
              </w:rPr>
              <w:instrText xml:space="preserve"> PAGEREF _Toc37754489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3E761EF0" w14:textId="73E7B735" w:rsidR="0047383E" w:rsidRDefault="005D12CC">
          <w:pPr>
            <w:pStyle w:val="TOC2"/>
            <w:tabs>
              <w:tab w:val="right" w:leader="dot" w:pos="9010"/>
            </w:tabs>
            <w:rPr>
              <w:rFonts w:eastAsiaTheme="minorEastAsia" w:cstheme="minorBidi"/>
              <w:smallCaps w:val="0"/>
              <w:noProof/>
              <w:sz w:val="24"/>
              <w:szCs w:val="24"/>
            </w:rPr>
          </w:pPr>
          <w:hyperlink w:anchor="_Toc37754490" w:history="1">
            <w:r w:rsidR="0047383E" w:rsidRPr="006051E3">
              <w:rPr>
                <w:rStyle w:val="Hyperlink"/>
                <w:noProof/>
              </w:rPr>
              <w:t>Notices</w:t>
            </w:r>
            <w:r w:rsidR="0047383E">
              <w:rPr>
                <w:noProof/>
                <w:webHidden/>
              </w:rPr>
              <w:tab/>
            </w:r>
            <w:r w:rsidR="0047383E">
              <w:rPr>
                <w:noProof/>
                <w:webHidden/>
              </w:rPr>
              <w:fldChar w:fldCharType="begin"/>
            </w:r>
            <w:r w:rsidR="0047383E">
              <w:rPr>
                <w:noProof/>
                <w:webHidden/>
              </w:rPr>
              <w:instrText xml:space="preserve"> PAGEREF _Toc37754490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548DC137" w14:textId="7ADB4DB1" w:rsidR="0047383E" w:rsidRDefault="005D12CC">
          <w:pPr>
            <w:pStyle w:val="TOC2"/>
            <w:tabs>
              <w:tab w:val="right" w:leader="dot" w:pos="9010"/>
            </w:tabs>
            <w:rPr>
              <w:rFonts w:eastAsiaTheme="minorEastAsia" w:cstheme="minorBidi"/>
              <w:smallCaps w:val="0"/>
              <w:noProof/>
              <w:sz w:val="24"/>
              <w:szCs w:val="24"/>
            </w:rPr>
          </w:pPr>
          <w:hyperlink w:anchor="_Toc37754491" w:history="1">
            <w:r w:rsidR="0047383E" w:rsidRPr="006051E3">
              <w:rPr>
                <w:rStyle w:val="Hyperlink"/>
                <w:noProof/>
              </w:rPr>
              <w:t>Attribution-NonCommercial 3.0</w:t>
            </w:r>
            <w:r w:rsidR="0047383E">
              <w:rPr>
                <w:noProof/>
                <w:webHidden/>
              </w:rPr>
              <w:tab/>
            </w:r>
            <w:r w:rsidR="0047383E">
              <w:rPr>
                <w:noProof/>
                <w:webHidden/>
              </w:rPr>
              <w:fldChar w:fldCharType="begin"/>
            </w:r>
            <w:r w:rsidR="0047383E">
              <w:rPr>
                <w:noProof/>
                <w:webHidden/>
              </w:rPr>
              <w:instrText xml:space="preserve"> PAGEREF _Toc37754491 \h </w:instrText>
            </w:r>
            <w:r w:rsidR="0047383E">
              <w:rPr>
                <w:noProof/>
                <w:webHidden/>
              </w:rPr>
            </w:r>
            <w:r w:rsidR="0047383E">
              <w:rPr>
                <w:noProof/>
                <w:webHidden/>
              </w:rPr>
              <w:fldChar w:fldCharType="separate"/>
            </w:r>
            <w:r w:rsidR="0047383E">
              <w:rPr>
                <w:noProof/>
                <w:webHidden/>
              </w:rPr>
              <w:t>5</w:t>
            </w:r>
            <w:r w:rsidR="0047383E">
              <w:rPr>
                <w:noProof/>
                <w:webHidden/>
              </w:rPr>
              <w:fldChar w:fldCharType="end"/>
            </w:r>
          </w:hyperlink>
        </w:p>
        <w:p w14:paraId="5D3A47A0" w14:textId="1D49CF13" w:rsidR="0047383E" w:rsidRDefault="005D12CC">
          <w:pPr>
            <w:pStyle w:val="TOC2"/>
            <w:tabs>
              <w:tab w:val="right" w:leader="dot" w:pos="9010"/>
            </w:tabs>
            <w:rPr>
              <w:rFonts w:eastAsiaTheme="minorEastAsia" w:cstheme="minorBidi"/>
              <w:smallCaps w:val="0"/>
              <w:noProof/>
              <w:sz w:val="24"/>
              <w:szCs w:val="24"/>
            </w:rPr>
          </w:pPr>
          <w:hyperlink w:anchor="_Toc37754492" w:history="1">
            <w:r w:rsidR="0047383E" w:rsidRPr="006051E3">
              <w:rPr>
                <w:rStyle w:val="Hyperlink"/>
                <w:noProof/>
              </w:rPr>
              <w:t>Acknowledgements</w:t>
            </w:r>
            <w:r w:rsidR="0047383E">
              <w:rPr>
                <w:noProof/>
                <w:webHidden/>
              </w:rPr>
              <w:tab/>
            </w:r>
            <w:r w:rsidR="0047383E">
              <w:rPr>
                <w:noProof/>
                <w:webHidden/>
              </w:rPr>
              <w:fldChar w:fldCharType="begin"/>
            </w:r>
            <w:r w:rsidR="0047383E">
              <w:rPr>
                <w:noProof/>
                <w:webHidden/>
              </w:rPr>
              <w:instrText xml:space="preserve"> PAGEREF _Toc37754492 \h </w:instrText>
            </w:r>
            <w:r w:rsidR="0047383E">
              <w:rPr>
                <w:noProof/>
                <w:webHidden/>
              </w:rPr>
            </w:r>
            <w:r w:rsidR="0047383E">
              <w:rPr>
                <w:noProof/>
                <w:webHidden/>
              </w:rPr>
              <w:fldChar w:fldCharType="separate"/>
            </w:r>
            <w:r w:rsidR="0047383E">
              <w:rPr>
                <w:noProof/>
                <w:webHidden/>
              </w:rPr>
              <w:t>6</w:t>
            </w:r>
            <w:r w:rsidR="0047383E">
              <w:rPr>
                <w:noProof/>
                <w:webHidden/>
              </w:rPr>
              <w:fldChar w:fldCharType="end"/>
            </w:r>
          </w:hyperlink>
        </w:p>
        <w:p w14:paraId="1FDAAD81" w14:textId="04943FE0" w:rsidR="0047383E" w:rsidRDefault="005D12CC">
          <w:pPr>
            <w:pStyle w:val="TOC2"/>
            <w:tabs>
              <w:tab w:val="right" w:leader="dot" w:pos="9010"/>
            </w:tabs>
            <w:rPr>
              <w:rFonts w:eastAsiaTheme="minorEastAsia" w:cstheme="minorBidi"/>
              <w:smallCaps w:val="0"/>
              <w:noProof/>
              <w:sz w:val="24"/>
              <w:szCs w:val="24"/>
            </w:rPr>
          </w:pPr>
          <w:hyperlink w:anchor="_Toc37754493" w:history="1">
            <w:r w:rsidR="0047383E" w:rsidRPr="006051E3">
              <w:rPr>
                <w:rStyle w:val="Hyperlink"/>
                <w:noProof/>
              </w:rPr>
              <w:t>Foreword</w:t>
            </w:r>
            <w:r w:rsidR="0047383E">
              <w:rPr>
                <w:noProof/>
                <w:webHidden/>
              </w:rPr>
              <w:tab/>
            </w:r>
            <w:r w:rsidR="0047383E">
              <w:rPr>
                <w:noProof/>
                <w:webHidden/>
              </w:rPr>
              <w:fldChar w:fldCharType="begin"/>
            </w:r>
            <w:r w:rsidR="0047383E">
              <w:rPr>
                <w:noProof/>
                <w:webHidden/>
              </w:rPr>
              <w:instrText xml:space="preserve"> PAGEREF _Toc37754493 \h </w:instrText>
            </w:r>
            <w:r w:rsidR="0047383E">
              <w:rPr>
                <w:noProof/>
                <w:webHidden/>
              </w:rPr>
            </w:r>
            <w:r w:rsidR="0047383E">
              <w:rPr>
                <w:noProof/>
                <w:webHidden/>
              </w:rPr>
              <w:fldChar w:fldCharType="separate"/>
            </w:r>
            <w:r w:rsidR="0047383E">
              <w:rPr>
                <w:noProof/>
                <w:webHidden/>
              </w:rPr>
              <w:t>7</w:t>
            </w:r>
            <w:r w:rsidR="0047383E">
              <w:rPr>
                <w:noProof/>
                <w:webHidden/>
              </w:rPr>
              <w:fldChar w:fldCharType="end"/>
            </w:r>
          </w:hyperlink>
        </w:p>
        <w:p w14:paraId="233EE251" w14:textId="1539BEC8" w:rsidR="0047383E" w:rsidRDefault="005D12CC">
          <w:pPr>
            <w:pStyle w:val="TOC2"/>
            <w:tabs>
              <w:tab w:val="right" w:leader="dot" w:pos="9010"/>
            </w:tabs>
            <w:rPr>
              <w:rFonts w:eastAsiaTheme="minorEastAsia" w:cstheme="minorBidi"/>
              <w:smallCaps w:val="0"/>
              <w:noProof/>
              <w:sz w:val="24"/>
              <w:szCs w:val="24"/>
            </w:rPr>
          </w:pPr>
          <w:hyperlink w:anchor="_Toc37754494" w:history="1">
            <w:r w:rsidR="0047383E" w:rsidRPr="006051E3">
              <w:rPr>
                <w:rStyle w:val="Hyperlink"/>
                <w:noProof/>
              </w:rPr>
              <w:t>Course Summary</w:t>
            </w:r>
            <w:r w:rsidR="0047383E">
              <w:rPr>
                <w:noProof/>
                <w:webHidden/>
              </w:rPr>
              <w:tab/>
            </w:r>
            <w:r w:rsidR="0047383E">
              <w:rPr>
                <w:noProof/>
                <w:webHidden/>
              </w:rPr>
              <w:fldChar w:fldCharType="begin"/>
            </w:r>
            <w:r w:rsidR="0047383E">
              <w:rPr>
                <w:noProof/>
                <w:webHidden/>
              </w:rPr>
              <w:instrText xml:space="preserve"> PAGEREF _Toc37754494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3E7CF699" w14:textId="3FC2B77B" w:rsidR="0047383E" w:rsidRDefault="005D12CC">
          <w:pPr>
            <w:pStyle w:val="TOC2"/>
            <w:tabs>
              <w:tab w:val="right" w:leader="dot" w:pos="9010"/>
            </w:tabs>
            <w:rPr>
              <w:rFonts w:eastAsiaTheme="minorEastAsia" w:cstheme="minorBidi"/>
              <w:smallCaps w:val="0"/>
              <w:noProof/>
              <w:sz w:val="24"/>
              <w:szCs w:val="24"/>
            </w:rPr>
          </w:pPr>
          <w:hyperlink w:anchor="_Toc37754495" w:history="1">
            <w:r w:rsidR="0047383E" w:rsidRPr="006051E3">
              <w:rPr>
                <w:rStyle w:val="Hyperlink"/>
                <w:noProof/>
              </w:rPr>
              <w:t>Learning Goals</w:t>
            </w:r>
            <w:r w:rsidR="0047383E">
              <w:rPr>
                <w:noProof/>
                <w:webHidden/>
              </w:rPr>
              <w:tab/>
            </w:r>
            <w:r w:rsidR="0047383E">
              <w:rPr>
                <w:noProof/>
                <w:webHidden/>
              </w:rPr>
              <w:fldChar w:fldCharType="begin"/>
            </w:r>
            <w:r w:rsidR="0047383E">
              <w:rPr>
                <w:noProof/>
                <w:webHidden/>
              </w:rPr>
              <w:instrText xml:space="preserve"> PAGEREF _Toc37754495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5B0D15C2" w14:textId="3BAE8127" w:rsidR="0047383E" w:rsidRDefault="005D12CC">
          <w:pPr>
            <w:pStyle w:val="TOC3"/>
            <w:tabs>
              <w:tab w:val="right" w:leader="dot" w:pos="9010"/>
            </w:tabs>
            <w:rPr>
              <w:rFonts w:eastAsiaTheme="minorEastAsia" w:cstheme="minorBidi"/>
              <w:i w:val="0"/>
              <w:iCs w:val="0"/>
              <w:noProof/>
              <w:sz w:val="24"/>
              <w:szCs w:val="24"/>
            </w:rPr>
          </w:pPr>
          <w:hyperlink w:anchor="_Toc37754496" w:history="1">
            <w:r w:rsidR="0047383E" w:rsidRPr="006051E3">
              <w:rPr>
                <w:rStyle w:val="Hyperlink"/>
                <w:noProof/>
              </w:rPr>
              <w:t>Knowledge and Understanding (Theory Component)</w:t>
            </w:r>
            <w:r w:rsidR="0047383E">
              <w:rPr>
                <w:noProof/>
                <w:webHidden/>
              </w:rPr>
              <w:tab/>
            </w:r>
            <w:r w:rsidR="0047383E">
              <w:rPr>
                <w:noProof/>
                <w:webHidden/>
              </w:rPr>
              <w:fldChar w:fldCharType="begin"/>
            </w:r>
            <w:r w:rsidR="0047383E">
              <w:rPr>
                <w:noProof/>
                <w:webHidden/>
              </w:rPr>
              <w:instrText xml:space="preserve"> PAGEREF _Toc37754496 \h </w:instrText>
            </w:r>
            <w:r w:rsidR="0047383E">
              <w:rPr>
                <w:noProof/>
                <w:webHidden/>
              </w:rPr>
            </w:r>
            <w:r w:rsidR="0047383E">
              <w:rPr>
                <w:noProof/>
                <w:webHidden/>
              </w:rPr>
              <w:fldChar w:fldCharType="separate"/>
            </w:r>
            <w:r w:rsidR="0047383E">
              <w:rPr>
                <w:noProof/>
                <w:webHidden/>
              </w:rPr>
              <w:t>8</w:t>
            </w:r>
            <w:r w:rsidR="0047383E">
              <w:rPr>
                <w:noProof/>
                <w:webHidden/>
              </w:rPr>
              <w:fldChar w:fldCharType="end"/>
            </w:r>
          </w:hyperlink>
        </w:p>
        <w:p w14:paraId="2008ACF0" w14:textId="3B6A3D90" w:rsidR="0047383E" w:rsidRDefault="005D12CC">
          <w:pPr>
            <w:pStyle w:val="TOC3"/>
            <w:tabs>
              <w:tab w:val="right" w:leader="dot" w:pos="9010"/>
            </w:tabs>
            <w:rPr>
              <w:rFonts w:eastAsiaTheme="minorEastAsia" w:cstheme="minorBidi"/>
              <w:i w:val="0"/>
              <w:iCs w:val="0"/>
              <w:noProof/>
              <w:sz w:val="24"/>
              <w:szCs w:val="24"/>
            </w:rPr>
          </w:pPr>
          <w:hyperlink w:anchor="_Toc37754497" w:history="1">
            <w:r w:rsidR="0047383E" w:rsidRPr="006051E3">
              <w:rPr>
                <w:rStyle w:val="Hyperlink"/>
                <w:noProof/>
              </w:rPr>
              <w:t>Key Skills (Practical Component)</w:t>
            </w:r>
            <w:r w:rsidR="0047383E">
              <w:rPr>
                <w:noProof/>
                <w:webHidden/>
              </w:rPr>
              <w:tab/>
            </w:r>
            <w:r w:rsidR="0047383E">
              <w:rPr>
                <w:noProof/>
                <w:webHidden/>
              </w:rPr>
              <w:fldChar w:fldCharType="begin"/>
            </w:r>
            <w:r w:rsidR="0047383E">
              <w:rPr>
                <w:noProof/>
                <w:webHidden/>
              </w:rPr>
              <w:instrText xml:space="preserve"> PAGEREF _Toc37754497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07DF3787" w14:textId="057D2DA9" w:rsidR="0047383E" w:rsidRDefault="005D12CC">
          <w:pPr>
            <w:pStyle w:val="TOC3"/>
            <w:tabs>
              <w:tab w:val="right" w:leader="dot" w:pos="9010"/>
            </w:tabs>
            <w:rPr>
              <w:rFonts w:eastAsiaTheme="minorEastAsia" w:cstheme="minorBidi"/>
              <w:i w:val="0"/>
              <w:iCs w:val="0"/>
              <w:noProof/>
              <w:sz w:val="24"/>
              <w:szCs w:val="24"/>
            </w:rPr>
          </w:pPr>
          <w:hyperlink w:anchor="_Toc37754498" w:history="1">
            <w:r w:rsidR="0047383E" w:rsidRPr="006051E3">
              <w:rPr>
                <w:rStyle w:val="Hyperlink"/>
                <w:noProof/>
              </w:rPr>
              <w:t>Terminology</w:t>
            </w:r>
            <w:r w:rsidR="0047383E">
              <w:rPr>
                <w:noProof/>
                <w:webHidden/>
              </w:rPr>
              <w:tab/>
            </w:r>
            <w:r w:rsidR="0047383E">
              <w:rPr>
                <w:noProof/>
                <w:webHidden/>
              </w:rPr>
              <w:fldChar w:fldCharType="begin"/>
            </w:r>
            <w:r w:rsidR="0047383E">
              <w:rPr>
                <w:noProof/>
                <w:webHidden/>
              </w:rPr>
              <w:instrText xml:space="preserve"> PAGEREF _Toc37754498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1961DC56" w14:textId="63C78ED5" w:rsidR="0047383E" w:rsidRDefault="005D12CC">
          <w:pPr>
            <w:pStyle w:val="TOC1"/>
            <w:tabs>
              <w:tab w:val="right" w:leader="dot" w:pos="9010"/>
            </w:tabs>
            <w:rPr>
              <w:rFonts w:eastAsiaTheme="minorEastAsia" w:cstheme="minorBidi"/>
              <w:b w:val="0"/>
              <w:bCs w:val="0"/>
              <w:caps w:val="0"/>
              <w:noProof/>
              <w:sz w:val="24"/>
              <w:szCs w:val="24"/>
            </w:rPr>
          </w:pPr>
          <w:hyperlink w:anchor="_Toc37754499" w:history="1">
            <w:r w:rsidR="0047383E" w:rsidRPr="006051E3">
              <w:rPr>
                <w:rStyle w:val="Hyperlink"/>
                <w:noProof/>
              </w:rPr>
              <w:t>What is a Virus?</w:t>
            </w:r>
            <w:r w:rsidR="0047383E">
              <w:rPr>
                <w:noProof/>
                <w:webHidden/>
              </w:rPr>
              <w:tab/>
            </w:r>
            <w:r w:rsidR="0047383E">
              <w:rPr>
                <w:noProof/>
                <w:webHidden/>
              </w:rPr>
              <w:fldChar w:fldCharType="begin"/>
            </w:r>
            <w:r w:rsidR="0047383E">
              <w:rPr>
                <w:noProof/>
                <w:webHidden/>
              </w:rPr>
              <w:instrText xml:space="preserve"> PAGEREF _Toc37754499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5A4E7BC0" w14:textId="42214770" w:rsidR="0047383E" w:rsidRDefault="005D12CC">
          <w:pPr>
            <w:pStyle w:val="TOC2"/>
            <w:tabs>
              <w:tab w:val="right" w:leader="dot" w:pos="9010"/>
            </w:tabs>
            <w:rPr>
              <w:rFonts w:eastAsiaTheme="minorEastAsia" w:cstheme="minorBidi"/>
              <w:smallCaps w:val="0"/>
              <w:noProof/>
              <w:sz w:val="24"/>
              <w:szCs w:val="24"/>
            </w:rPr>
          </w:pPr>
          <w:hyperlink w:anchor="_Toc37754500" w:history="1">
            <w:r w:rsidR="0047383E" w:rsidRPr="006051E3">
              <w:rPr>
                <w:rStyle w:val="Hyperlink"/>
                <w:noProof/>
              </w:rPr>
              <w:t>COVID-19, The Nasty Surprise?</w:t>
            </w:r>
            <w:r w:rsidR="0047383E">
              <w:rPr>
                <w:noProof/>
                <w:webHidden/>
              </w:rPr>
              <w:tab/>
            </w:r>
            <w:r w:rsidR="0047383E">
              <w:rPr>
                <w:noProof/>
                <w:webHidden/>
              </w:rPr>
              <w:fldChar w:fldCharType="begin"/>
            </w:r>
            <w:r w:rsidR="0047383E">
              <w:rPr>
                <w:noProof/>
                <w:webHidden/>
              </w:rPr>
              <w:instrText xml:space="preserve"> PAGEREF _Toc37754500 \h </w:instrText>
            </w:r>
            <w:r w:rsidR="0047383E">
              <w:rPr>
                <w:noProof/>
                <w:webHidden/>
              </w:rPr>
            </w:r>
            <w:r w:rsidR="0047383E">
              <w:rPr>
                <w:noProof/>
                <w:webHidden/>
              </w:rPr>
              <w:fldChar w:fldCharType="separate"/>
            </w:r>
            <w:r w:rsidR="0047383E">
              <w:rPr>
                <w:noProof/>
                <w:webHidden/>
              </w:rPr>
              <w:t>9</w:t>
            </w:r>
            <w:r w:rsidR="0047383E">
              <w:rPr>
                <w:noProof/>
                <w:webHidden/>
              </w:rPr>
              <w:fldChar w:fldCharType="end"/>
            </w:r>
          </w:hyperlink>
        </w:p>
        <w:p w14:paraId="0FEE4A8C" w14:textId="5343A755" w:rsidR="0047383E" w:rsidRDefault="005D12CC">
          <w:pPr>
            <w:pStyle w:val="TOC2"/>
            <w:tabs>
              <w:tab w:val="right" w:leader="dot" w:pos="9010"/>
            </w:tabs>
            <w:rPr>
              <w:rFonts w:eastAsiaTheme="minorEastAsia" w:cstheme="minorBidi"/>
              <w:smallCaps w:val="0"/>
              <w:noProof/>
              <w:sz w:val="24"/>
              <w:szCs w:val="24"/>
            </w:rPr>
          </w:pPr>
          <w:hyperlink w:anchor="_Toc37754501" w:history="1">
            <w:r w:rsidR="0047383E" w:rsidRPr="006051E3">
              <w:rPr>
                <w:rStyle w:val="Hyperlink"/>
                <w:noProof/>
              </w:rPr>
              <w:t>How Did the Outbreak Start?</w:t>
            </w:r>
            <w:r w:rsidR="0047383E">
              <w:rPr>
                <w:noProof/>
                <w:webHidden/>
              </w:rPr>
              <w:tab/>
            </w:r>
            <w:r w:rsidR="0047383E">
              <w:rPr>
                <w:noProof/>
                <w:webHidden/>
              </w:rPr>
              <w:fldChar w:fldCharType="begin"/>
            </w:r>
            <w:r w:rsidR="0047383E">
              <w:rPr>
                <w:noProof/>
                <w:webHidden/>
              </w:rPr>
              <w:instrText xml:space="preserve"> PAGEREF _Toc37754501 \h </w:instrText>
            </w:r>
            <w:r w:rsidR="0047383E">
              <w:rPr>
                <w:noProof/>
                <w:webHidden/>
              </w:rPr>
            </w:r>
            <w:r w:rsidR="0047383E">
              <w:rPr>
                <w:noProof/>
                <w:webHidden/>
              </w:rPr>
              <w:fldChar w:fldCharType="separate"/>
            </w:r>
            <w:r w:rsidR="0047383E">
              <w:rPr>
                <w:noProof/>
                <w:webHidden/>
              </w:rPr>
              <w:t>10</w:t>
            </w:r>
            <w:r w:rsidR="0047383E">
              <w:rPr>
                <w:noProof/>
                <w:webHidden/>
              </w:rPr>
              <w:fldChar w:fldCharType="end"/>
            </w:r>
          </w:hyperlink>
        </w:p>
        <w:p w14:paraId="43AE8F83" w14:textId="6D0AFF26" w:rsidR="0047383E" w:rsidRDefault="005D12CC">
          <w:pPr>
            <w:pStyle w:val="TOC2"/>
            <w:tabs>
              <w:tab w:val="right" w:leader="dot" w:pos="9010"/>
            </w:tabs>
            <w:rPr>
              <w:rFonts w:eastAsiaTheme="minorEastAsia" w:cstheme="minorBidi"/>
              <w:smallCaps w:val="0"/>
              <w:noProof/>
              <w:sz w:val="24"/>
              <w:szCs w:val="24"/>
            </w:rPr>
          </w:pPr>
          <w:hyperlink w:anchor="_Toc37754502" w:history="1">
            <w:r w:rsidR="0047383E" w:rsidRPr="006051E3">
              <w:rPr>
                <w:rStyle w:val="Hyperlink"/>
                <w:noProof/>
              </w:rPr>
              <w:t>Introduction to Viruses</w:t>
            </w:r>
            <w:r w:rsidR="0047383E">
              <w:rPr>
                <w:noProof/>
                <w:webHidden/>
              </w:rPr>
              <w:tab/>
            </w:r>
            <w:r w:rsidR="0047383E">
              <w:rPr>
                <w:noProof/>
                <w:webHidden/>
              </w:rPr>
              <w:fldChar w:fldCharType="begin"/>
            </w:r>
            <w:r w:rsidR="0047383E">
              <w:rPr>
                <w:noProof/>
                <w:webHidden/>
              </w:rPr>
              <w:instrText xml:space="preserve"> PAGEREF _Toc37754502 \h </w:instrText>
            </w:r>
            <w:r w:rsidR="0047383E">
              <w:rPr>
                <w:noProof/>
                <w:webHidden/>
              </w:rPr>
            </w:r>
            <w:r w:rsidR="0047383E">
              <w:rPr>
                <w:noProof/>
                <w:webHidden/>
              </w:rPr>
              <w:fldChar w:fldCharType="separate"/>
            </w:r>
            <w:r w:rsidR="0047383E">
              <w:rPr>
                <w:noProof/>
                <w:webHidden/>
              </w:rPr>
              <w:t>11</w:t>
            </w:r>
            <w:r w:rsidR="0047383E">
              <w:rPr>
                <w:noProof/>
                <w:webHidden/>
              </w:rPr>
              <w:fldChar w:fldCharType="end"/>
            </w:r>
          </w:hyperlink>
        </w:p>
        <w:p w14:paraId="1AC46657" w14:textId="4007957A" w:rsidR="0047383E" w:rsidRDefault="005D12CC">
          <w:pPr>
            <w:pStyle w:val="TOC3"/>
            <w:tabs>
              <w:tab w:val="right" w:leader="dot" w:pos="9010"/>
            </w:tabs>
            <w:rPr>
              <w:rFonts w:eastAsiaTheme="minorEastAsia" w:cstheme="minorBidi"/>
              <w:i w:val="0"/>
              <w:iCs w:val="0"/>
              <w:noProof/>
              <w:sz w:val="24"/>
              <w:szCs w:val="24"/>
            </w:rPr>
          </w:pPr>
          <w:hyperlink w:anchor="_Toc37754503" w:history="1">
            <w:r w:rsidR="0047383E" w:rsidRPr="006051E3">
              <w:rPr>
                <w:rStyle w:val="Hyperlink"/>
                <w:noProof/>
              </w:rPr>
              <w:t>Living Things</w:t>
            </w:r>
            <w:r w:rsidR="0047383E">
              <w:rPr>
                <w:noProof/>
                <w:webHidden/>
              </w:rPr>
              <w:tab/>
            </w:r>
            <w:r w:rsidR="0047383E">
              <w:rPr>
                <w:noProof/>
                <w:webHidden/>
              </w:rPr>
              <w:fldChar w:fldCharType="begin"/>
            </w:r>
            <w:r w:rsidR="0047383E">
              <w:rPr>
                <w:noProof/>
                <w:webHidden/>
              </w:rPr>
              <w:instrText xml:space="preserve"> PAGEREF _Toc37754503 \h </w:instrText>
            </w:r>
            <w:r w:rsidR="0047383E">
              <w:rPr>
                <w:noProof/>
                <w:webHidden/>
              </w:rPr>
            </w:r>
            <w:r w:rsidR="0047383E">
              <w:rPr>
                <w:noProof/>
                <w:webHidden/>
              </w:rPr>
              <w:fldChar w:fldCharType="separate"/>
            </w:r>
            <w:r w:rsidR="0047383E">
              <w:rPr>
                <w:noProof/>
                <w:webHidden/>
              </w:rPr>
              <w:t>11</w:t>
            </w:r>
            <w:r w:rsidR="0047383E">
              <w:rPr>
                <w:noProof/>
                <w:webHidden/>
              </w:rPr>
              <w:fldChar w:fldCharType="end"/>
            </w:r>
          </w:hyperlink>
        </w:p>
        <w:p w14:paraId="7B96D199" w14:textId="4353AE89" w:rsidR="0047383E" w:rsidRDefault="005D12CC">
          <w:pPr>
            <w:pStyle w:val="TOC3"/>
            <w:tabs>
              <w:tab w:val="right" w:leader="dot" w:pos="9010"/>
            </w:tabs>
            <w:rPr>
              <w:rFonts w:eastAsiaTheme="minorEastAsia" w:cstheme="minorBidi"/>
              <w:i w:val="0"/>
              <w:iCs w:val="0"/>
              <w:noProof/>
              <w:sz w:val="24"/>
              <w:szCs w:val="24"/>
            </w:rPr>
          </w:pPr>
          <w:hyperlink w:anchor="_Toc37754504" w:history="1">
            <w:r w:rsidR="0047383E" w:rsidRPr="006051E3">
              <w:rPr>
                <w:rStyle w:val="Hyperlink"/>
                <w:noProof/>
              </w:rPr>
              <w:t>The Immune System</w:t>
            </w:r>
            <w:r w:rsidR="0047383E">
              <w:rPr>
                <w:noProof/>
                <w:webHidden/>
              </w:rPr>
              <w:tab/>
            </w:r>
            <w:r w:rsidR="0047383E">
              <w:rPr>
                <w:noProof/>
                <w:webHidden/>
              </w:rPr>
              <w:fldChar w:fldCharType="begin"/>
            </w:r>
            <w:r w:rsidR="0047383E">
              <w:rPr>
                <w:noProof/>
                <w:webHidden/>
              </w:rPr>
              <w:instrText xml:space="preserve"> PAGEREF _Toc37754504 \h </w:instrText>
            </w:r>
            <w:r w:rsidR="0047383E">
              <w:rPr>
                <w:noProof/>
                <w:webHidden/>
              </w:rPr>
            </w:r>
            <w:r w:rsidR="0047383E">
              <w:rPr>
                <w:noProof/>
                <w:webHidden/>
              </w:rPr>
              <w:fldChar w:fldCharType="separate"/>
            </w:r>
            <w:r w:rsidR="0047383E">
              <w:rPr>
                <w:noProof/>
                <w:webHidden/>
              </w:rPr>
              <w:t>13</w:t>
            </w:r>
            <w:r w:rsidR="0047383E">
              <w:rPr>
                <w:noProof/>
                <w:webHidden/>
              </w:rPr>
              <w:fldChar w:fldCharType="end"/>
            </w:r>
          </w:hyperlink>
        </w:p>
        <w:p w14:paraId="63F3CB0C" w14:textId="63E23240" w:rsidR="0047383E" w:rsidRDefault="005D12CC">
          <w:pPr>
            <w:pStyle w:val="TOC3"/>
            <w:tabs>
              <w:tab w:val="right" w:leader="dot" w:pos="9010"/>
            </w:tabs>
            <w:rPr>
              <w:rFonts w:eastAsiaTheme="minorEastAsia" w:cstheme="minorBidi"/>
              <w:i w:val="0"/>
              <w:iCs w:val="0"/>
              <w:noProof/>
              <w:sz w:val="24"/>
              <w:szCs w:val="24"/>
            </w:rPr>
          </w:pPr>
          <w:hyperlink w:anchor="_Toc37754505" w:history="1">
            <w:r w:rsidR="0047383E" w:rsidRPr="006051E3">
              <w:rPr>
                <w:rStyle w:val="Hyperlink"/>
                <w:noProof/>
              </w:rPr>
              <w:t>Viruses</w:t>
            </w:r>
            <w:r w:rsidR="0047383E">
              <w:rPr>
                <w:noProof/>
                <w:webHidden/>
              </w:rPr>
              <w:tab/>
            </w:r>
            <w:r w:rsidR="0047383E">
              <w:rPr>
                <w:noProof/>
                <w:webHidden/>
              </w:rPr>
              <w:fldChar w:fldCharType="begin"/>
            </w:r>
            <w:r w:rsidR="0047383E">
              <w:rPr>
                <w:noProof/>
                <w:webHidden/>
              </w:rPr>
              <w:instrText xml:space="preserve"> PAGEREF _Toc37754505 \h </w:instrText>
            </w:r>
            <w:r w:rsidR="0047383E">
              <w:rPr>
                <w:noProof/>
                <w:webHidden/>
              </w:rPr>
            </w:r>
            <w:r w:rsidR="0047383E">
              <w:rPr>
                <w:noProof/>
                <w:webHidden/>
              </w:rPr>
              <w:fldChar w:fldCharType="separate"/>
            </w:r>
            <w:r w:rsidR="0047383E">
              <w:rPr>
                <w:noProof/>
                <w:webHidden/>
              </w:rPr>
              <w:t>15</w:t>
            </w:r>
            <w:r w:rsidR="0047383E">
              <w:rPr>
                <w:noProof/>
                <w:webHidden/>
              </w:rPr>
              <w:fldChar w:fldCharType="end"/>
            </w:r>
          </w:hyperlink>
        </w:p>
        <w:p w14:paraId="1AC17DED" w14:textId="22E0E7F2" w:rsidR="0047383E" w:rsidRDefault="005D12CC">
          <w:pPr>
            <w:pStyle w:val="TOC2"/>
            <w:tabs>
              <w:tab w:val="right" w:leader="dot" w:pos="9010"/>
            </w:tabs>
            <w:rPr>
              <w:rFonts w:eastAsiaTheme="minorEastAsia" w:cstheme="minorBidi"/>
              <w:smallCaps w:val="0"/>
              <w:noProof/>
              <w:sz w:val="24"/>
              <w:szCs w:val="24"/>
            </w:rPr>
          </w:pPr>
          <w:hyperlink w:anchor="_Toc37754506" w:history="1">
            <w:r w:rsidR="0047383E" w:rsidRPr="006051E3">
              <w:rPr>
                <w:rStyle w:val="Hyperlink"/>
                <w:noProof/>
              </w:rPr>
              <w:t>How do Viruses Work?</w:t>
            </w:r>
            <w:r w:rsidR="0047383E">
              <w:rPr>
                <w:noProof/>
                <w:webHidden/>
              </w:rPr>
              <w:tab/>
            </w:r>
            <w:r w:rsidR="0047383E">
              <w:rPr>
                <w:noProof/>
                <w:webHidden/>
              </w:rPr>
              <w:fldChar w:fldCharType="begin"/>
            </w:r>
            <w:r w:rsidR="0047383E">
              <w:rPr>
                <w:noProof/>
                <w:webHidden/>
              </w:rPr>
              <w:instrText xml:space="preserve"> PAGEREF _Toc37754506 \h </w:instrText>
            </w:r>
            <w:r w:rsidR="0047383E">
              <w:rPr>
                <w:noProof/>
                <w:webHidden/>
              </w:rPr>
            </w:r>
            <w:r w:rsidR="0047383E">
              <w:rPr>
                <w:noProof/>
                <w:webHidden/>
              </w:rPr>
              <w:fldChar w:fldCharType="separate"/>
            </w:r>
            <w:r w:rsidR="0047383E">
              <w:rPr>
                <w:noProof/>
                <w:webHidden/>
              </w:rPr>
              <w:t>16</w:t>
            </w:r>
            <w:r w:rsidR="0047383E">
              <w:rPr>
                <w:noProof/>
                <w:webHidden/>
              </w:rPr>
              <w:fldChar w:fldCharType="end"/>
            </w:r>
          </w:hyperlink>
        </w:p>
        <w:p w14:paraId="0C08BC86" w14:textId="05A5674F" w:rsidR="0047383E" w:rsidRDefault="005D12CC">
          <w:pPr>
            <w:pStyle w:val="TOC3"/>
            <w:tabs>
              <w:tab w:val="right" w:leader="dot" w:pos="9010"/>
            </w:tabs>
            <w:rPr>
              <w:rFonts w:eastAsiaTheme="minorEastAsia" w:cstheme="minorBidi"/>
              <w:i w:val="0"/>
              <w:iCs w:val="0"/>
              <w:noProof/>
              <w:sz w:val="24"/>
              <w:szCs w:val="24"/>
            </w:rPr>
          </w:pPr>
          <w:hyperlink w:anchor="_Toc37754507" w:history="1">
            <w:r w:rsidR="0047383E" w:rsidRPr="006051E3">
              <w:rPr>
                <w:rStyle w:val="Hyperlink"/>
                <w:noProof/>
              </w:rPr>
              <w:t>Structure of a SARS-CoV-2 Virus</w:t>
            </w:r>
            <w:r w:rsidR="0047383E">
              <w:rPr>
                <w:noProof/>
                <w:webHidden/>
              </w:rPr>
              <w:tab/>
            </w:r>
            <w:r w:rsidR="0047383E">
              <w:rPr>
                <w:noProof/>
                <w:webHidden/>
              </w:rPr>
              <w:fldChar w:fldCharType="begin"/>
            </w:r>
            <w:r w:rsidR="0047383E">
              <w:rPr>
                <w:noProof/>
                <w:webHidden/>
              </w:rPr>
              <w:instrText xml:space="preserve"> PAGEREF _Toc37754507 \h </w:instrText>
            </w:r>
            <w:r w:rsidR="0047383E">
              <w:rPr>
                <w:noProof/>
                <w:webHidden/>
              </w:rPr>
            </w:r>
            <w:r w:rsidR="0047383E">
              <w:rPr>
                <w:noProof/>
                <w:webHidden/>
              </w:rPr>
              <w:fldChar w:fldCharType="separate"/>
            </w:r>
            <w:r w:rsidR="0047383E">
              <w:rPr>
                <w:noProof/>
                <w:webHidden/>
              </w:rPr>
              <w:t>16</w:t>
            </w:r>
            <w:r w:rsidR="0047383E">
              <w:rPr>
                <w:noProof/>
                <w:webHidden/>
              </w:rPr>
              <w:fldChar w:fldCharType="end"/>
            </w:r>
          </w:hyperlink>
        </w:p>
        <w:p w14:paraId="463528D6" w14:textId="637CECFB" w:rsidR="0047383E" w:rsidRDefault="005D12CC">
          <w:pPr>
            <w:pStyle w:val="TOC3"/>
            <w:tabs>
              <w:tab w:val="right" w:leader="dot" w:pos="9010"/>
            </w:tabs>
            <w:rPr>
              <w:rFonts w:eastAsiaTheme="minorEastAsia" w:cstheme="minorBidi"/>
              <w:i w:val="0"/>
              <w:iCs w:val="0"/>
              <w:noProof/>
              <w:sz w:val="24"/>
              <w:szCs w:val="24"/>
            </w:rPr>
          </w:pPr>
          <w:hyperlink w:anchor="_Toc37754508" w:history="1">
            <w:r w:rsidR="0047383E" w:rsidRPr="006051E3">
              <w:rPr>
                <w:rStyle w:val="Hyperlink"/>
                <w:noProof/>
              </w:rPr>
              <w:t>How a Virus Reproduces</w:t>
            </w:r>
            <w:r w:rsidR="0047383E">
              <w:rPr>
                <w:noProof/>
                <w:webHidden/>
              </w:rPr>
              <w:tab/>
            </w:r>
            <w:r w:rsidR="0047383E">
              <w:rPr>
                <w:noProof/>
                <w:webHidden/>
              </w:rPr>
              <w:fldChar w:fldCharType="begin"/>
            </w:r>
            <w:r w:rsidR="0047383E">
              <w:rPr>
                <w:noProof/>
                <w:webHidden/>
              </w:rPr>
              <w:instrText xml:space="preserve"> PAGEREF _Toc37754508 \h </w:instrText>
            </w:r>
            <w:r w:rsidR="0047383E">
              <w:rPr>
                <w:noProof/>
                <w:webHidden/>
              </w:rPr>
            </w:r>
            <w:r w:rsidR="0047383E">
              <w:rPr>
                <w:noProof/>
                <w:webHidden/>
              </w:rPr>
              <w:fldChar w:fldCharType="separate"/>
            </w:r>
            <w:r w:rsidR="0047383E">
              <w:rPr>
                <w:noProof/>
                <w:webHidden/>
              </w:rPr>
              <w:t>18</w:t>
            </w:r>
            <w:r w:rsidR="0047383E">
              <w:rPr>
                <w:noProof/>
                <w:webHidden/>
              </w:rPr>
              <w:fldChar w:fldCharType="end"/>
            </w:r>
          </w:hyperlink>
        </w:p>
        <w:p w14:paraId="006C7083" w14:textId="4B84766B" w:rsidR="0047383E" w:rsidRDefault="005D12CC">
          <w:pPr>
            <w:pStyle w:val="TOC3"/>
            <w:tabs>
              <w:tab w:val="right" w:leader="dot" w:pos="9010"/>
            </w:tabs>
            <w:rPr>
              <w:rFonts w:eastAsiaTheme="minorEastAsia" w:cstheme="minorBidi"/>
              <w:i w:val="0"/>
              <w:iCs w:val="0"/>
              <w:noProof/>
              <w:sz w:val="24"/>
              <w:szCs w:val="24"/>
            </w:rPr>
          </w:pPr>
          <w:hyperlink w:anchor="_Toc37754509" w:history="1">
            <w:r w:rsidR="0047383E" w:rsidRPr="006051E3">
              <w:rPr>
                <w:rStyle w:val="Hyperlink"/>
                <w:noProof/>
              </w:rPr>
              <w:t>Viruses in Other Organisms</w:t>
            </w:r>
            <w:r w:rsidR="0047383E">
              <w:rPr>
                <w:noProof/>
                <w:webHidden/>
              </w:rPr>
              <w:tab/>
            </w:r>
            <w:r w:rsidR="0047383E">
              <w:rPr>
                <w:noProof/>
                <w:webHidden/>
              </w:rPr>
              <w:fldChar w:fldCharType="begin"/>
            </w:r>
            <w:r w:rsidR="0047383E">
              <w:rPr>
                <w:noProof/>
                <w:webHidden/>
              </w:rPr>
              <w:instrText xml:space="preserve"> PAGEREF _Toc37754509 \h </w:instrText>
            </w:r>
            <w:r w:rsidR="0047383E">
              <w:rPr>
                <w:noProof/>
                <w:webHidden/>
              </w:rPr>
            </w:r>
            <w:r w:rsidR="0047383E">
              <w:rPr>
                <w:noProof/>
                <w:webHidden/>
              </w:rPr>
              <w:fldChar w:fldCharType="separate"/>
            </w:r>
            <w:r w:rsidR="0047383E">
              <w:rPr>
                <w:noProof/>
                <w:webHidden/>
              </w:rPr>
              <w:t>18</w:t>
            </w:r>
            <w:r w:rsidR="0047383E">
              <w:rPr>
                <w:noProof/>
                <w:webHidden/>
              </w:rPr>
              <w:fldChar w:fldCharType="end"/>
            </w:r>
          </w:hyperlink>
        </w:p>
        <w:p w14:paraId="5B25121A" w14:textId="2E4FB0E9" w:rsidR="0047383E" w:rsidRDefault="005D12CC">
          <w:pPr>
            <w:pStyle w:val="TOC2"/>
            <w:tabs>
              <w:tab w:val="right" w:leader="dot" w:pos="9010"/>
            </w:tabs>
            <w:rPr>
              <w:rFonts w:eastAsiaTheme="minorEastAsia" w:cstheme="minorBidi"/>
              <w:smallCaps w:val="0"/>
              <w:noProof/>
              <w:sz w:val="24"/>
              <w:szCs w:val="24"/>
            </w:rPr>
          </w:pPr>
          <w:hyperlink w:anchor="_Toc37754510" w:history="1">
            <w:r w:rsidR="0047383E" w:rsidRPr="006051E3">
              <w:rPr>
                <w:rStyle w:val="Hyperlink"/>
                <w:noProof/>
              </w:rPr>
              <w:t>How Does SARS-CoV-2 Make Us Ill?</w:t>
            </w:r>
            <w:r w:rsidR="0047383E">
              <w:rPr>
                <w:noProof/>
                <w:webHidden/>
              </w:rPr>
              <w:tab/>
            </w:r>
            <w:r w:rsidR="0047383E">
              <w:rPr>
                <w:noProof/>
                <w:webHidden/>
              </w:rPr>
              <w:fldChar w:fldCharType="begin"/>
            </w:r>
            <w:r w:rsidR="0047383E">
              <w:rPr>
                <w:noProof/>
                <w:webHidden/>
              </w:rPr>
              <w:instrText xml:space="preserve"> PAGEREF _Toc37754510 \h </w:instrText>
            </w:r>
            <w:r w:rsidR="0047383E">
              <w:rPr>
                <w:noProof/>
                <w:webHidden/>
              </w:rPr>
            </w:r>
            <w:r w:rsidR="0047383E">
              <w:rPr>
                <w:noProof/>
                <w:webHidden/>
              </w:rPr>
              <w:fldChar w:fldCharType="separate"/>
            </w:r>
            <w:r w:rsidR="0047383E">
              <w:rPr>
                <w:noProof/>
                <w:webHidden/>
              </w:rPr>
              <w:t>19</w:t>
            </w:r>
            <w:r w:rsidR="0047383E">
              <w:rPr>
                <w:noProof/>
                <w:webHidden/>
              </w:rPr>
              <w:fldChar w:fldCharType="end"/>
            </w:r>
          </w:hyperlink>
        </w:p>
        <w:p w14:paraId="38345859" w14:textId="43C0C901" w:rsidR="0047383E" w:rsidRDefault="005D12CC">
          <w:pPr>
            <w:pStyle w:val="TOC2"/>
            <w:tabs>
              <w:tab w:val="right" w:leader="dot" w:pos="9010"/>
            </w:tabs>
            <w:rPr>
              <w:rFonts w:eastAsiaTheme="minorEastAsia" w:cstheme="minorBidi"/>
              <w:smallCaps w:val="0"/>
              <w:noProof/>
              <w:sz w:val="24"/>
              <w:szCs w:val="24"/>
            </w:rPr>
          </w:pPr>
          <w:hyperlink w:anchor="_Toc37754511" w:history="1">
            <w:r w:rsidR="0047383E" w:rsidRPr="006051E3">
              <w:rPr>
                <w:rStyle w:val="Hyperlink"/>
                <w:noProof/>
              </w:rPr>
              <w:t>How Does SARS-CoV-2 Spread?</w:t>
            </w:r>
            <w:r w:rsidR="0047383E">
              <w:rPr>
                <w:noProof/>
                <w:webHidden/>
              </w:rPr>
              <w:tab/>
            </w:r>
            <w:r w:rsidR="0047383E">
              <w:rPr>
                <w:noProof/>
                <w:webHidden/>
              </w:rPr>
              <w:fldChar w:fldCharType="begin"/>
            </w:r>
            <w:r w:rsidR="0047383E">
              <w:rPr>
                <w:noProof/>
                <w:webHidden/>
              </w:rPr>
              <w:instrText xml:space="preserve"> PAGEREF _Toc37754511 \h </w:instrText>
            </w:r>
            <w:r w:rsidR="0047383E">
              <w:rPr>
                <w:noProof/>
                <w:webHidden/>
              </w:rPr>
            </w:r>
            <w:r w:rsidR="0047383E">
              <w:rPr>
                <w:noProof/>
                <w:webHidden/>
              </w:rPr>
              <w:fldChar w:fldCharType="separate"/>
            </w:r>
            <w:r w:rsidR="0047383E">
              <w:rPr>
                <w:noProof/>
                <w:webHidden/>
              </w:rPr>
              <w:t>21</w:t>
            </w:r>
            <w:r w:rsidR="0047383E">
              <w:rPr>
                <w:noProof/>
                <w:webHidden/>
              </w:rPr>
              <w:fldChar w:fldCharType="end"/>
            </w:r>
          </w:hyperlink>
        </w:p>
        <w:p w14:paraId="4B2E18A9" w14:textId="11F00B7D" w:rsidR="0047383E" w:rsidRDefault="005D12CC">
          <w:pPr>
            <w:pStyle w:val="TOC3"/>
            <w:tabs>
              <w:tab w:val="right" w:leader="dot" w:pos="9010"/>
            </w:tabs>
            <w:rPr>
              <w:rFonts w:eastAsiaTheme="minorEastAsia" w:cstheme="minorBidi"/>
              <w:i w:val="0"/>
              <w:iCs w:val="0"/>
              <w:noProof/>
              <w:sz w:val="24"/>
              <w:szCs w:val="24"/>
            </w:rPr>
          </w:pPr>
          <w:hyperlink w:anchor="_Toc37754512" w:history="1">
            <w:r w:rsidR="0047383E" w:rsidRPr="006051E3">
              <w:rPr>
                <w:rStyle w:val="Hyperlink"/>
                <w:noProof/>
              </w:rPr>
              <w:t>Phases of a Pandemic</w:t>
            </w:r>
            <w:r w:rsidR="0047383E">
              <w:rPr>
                <w:noProof/>
                <w:webHidden/>
              </w:rPr>
              <w:tab/>
            </w:r>
            <w:r w:rsidR="0047383E">
              <w:rPr>
                <w:noProof/>
                <w:webHidden/>
              </w:rPr>
              <w:fldChar w:fldCharType="begin"/>
            </w:r>
            <w:r w:rsidR="0047383E">
              <w:rPr>
                <w:noProof/>
                <w:webHidden/>
              </w:rPr>
              <w:instrText xml:space="preserve"> PAGEREF _Toc37754512 \h </w:instrText>
            </w:r>
            <w:r w:rsidR="0047383E">
              <w:rPr>
                <w:noProof/>
                <w:webHidden/>
              </w:rPr>
            </w:r>
            <w:r w:rsidR="0047383E">
              <w:rPr>
                <w:noProof/>
                <w:webHidden/>
              </w:rPr>
              <w:fldChar w:fldCharType="separate"/>
            </w:r>
            <w:r w:rsidR="0047383E">
              <w:rPr>
                <w:noProof/>
                <w:webHidden/>
              </w:rPr>
              <w:t>21</w:t>
            </w:r>
            <w:r w:rsidR="0047383E">
              <w:rPr>
                <w:noProof/>
                <w:webHidden/>
              </w:rPr>
              <w:fldChar w:fldCharType="end"/>
            </w:r>
          </w:hyperlink>
        </w:p>
        <w:p w14:paraId="4274EC6D" w14:textId="640754F8" w:rsidR="0047383E" w:rsidRDefault="005D12CC">
          <w:pPr>
            <w:pStyle w:val="TOC3"/>
            <w:tabs>
              <w:tab w:val="right" w:leader="dot" w:pos="9010"/>
            </w:tabs>
            <w:rPr>
              <w:rFonts w:eastAsiaTheme="minorEastAsia" w:cstheme="minorBidi"/>
              <w:i w:val="0"/>
              <w:iCs w:val="0"/>
              <w:noProof/>
              <w:sz w:val="24"/>
              <w:szCs w:val="24"/>
            </w:rPr>
          </w:pPr>
          <w:hyperlink w:anchor="_Toc37754513" w:history="1">
            <w:r w:rsidR="0047383E" w:rsidRPr="006051E3">
              <w:rPr>
                <w:rStyle w:val="Hyperlink"/>
                <w:noProof/>
              </w:rPr>
              <w:t>Mutations</w:t>
            </w:r>
            <w:r w:rsidR="0047383E">
              <w:rPr>
                <w:noProof/>
                <w:webHidden/>
              </w:rPr>
              <w:tab/>
            </w:r>
            <w:r w:rsidR="0047383E">
              <w:rPr>
                <w:noProof/>
                <w:webHidden/>
              </w:rPr>
              <w:fldChar w:fldCharType="begin"/>
            </w:r>
            <w:r w:rsidR="0047383E">
              <w:rPr>
                <w:noProof/>
                <w:webHidden/>
              </w:rPr>
              <w:instrText xml:space="preserve"> PAGEREF _Toc37754513 \h </w:instrText>
            </w:r>
            <w:r w:rsidR="0047383E">
              <w:rPr>
                <w:noProof/>
                <w:webHidden/>
              </w:rPr>
            </w:r>
            <w:r w:rsidR="0047383E">
              <w:rPr>
                <w:noProof/>
                <w:webHidden/>
              </w:rPr>
              <w:fldChar w:fldCharType="separate"/>
            </w:r>
            <w:r w:rsidR="0047383E">
              <w:rPr>
                <w:noProof/>
                <w:webHidden/>
              </w:rPr>
              <w:t>26</w:t>
            </w:r>
            <w:r w:rsidR="0047383E">
              <w:rPr>
                <w:noProof/>
                <w:webHidden/>
              </w:rPr>
              <w:fldChar w:fldCharType="end"/>
            </w:r>
          </w:hyperlink>
        </w:p>
        <w:p w14:paraId="1A9EF40E" w14:textId="3CA3F86B" w:rsidR="0047383E" w:rsidRDefault="005D12CC">
          <w:pPr>
            <w:pStyle w:val="TOC2"/>
            <w:tabs>
              <w:tab w:val="right" w:leader="dot" w:pos="9010"/>
            </w:tabs>
            <w:rPr>
              <w:rFonts w:eastAsiaTheme="minorEastAsia" w:cstheme="minorBidi"/>
              <w:smallCaps w:val="0"/>
              <w:noProof/>
              <w:sz w:val="24"/>
              <w:szCs w:val="24"/>
            </w:rPr>
          </w:pPr>
          <w:hyperlink w:anchor="_Toc37754514" w:history="1">
            <w:r w:rsidR="0047383E" w:rsidRPr="006051E3">
              <w:rPr>
                <w:rStyle w:val="Hyperlink"/>
                <w:noProof/>
              </w:rPr>
              <w:t>Exercise 1</w:t>
            </w:r>
            <w:r w:rsidR="0047383E">
              <w:rPr>
                <w:noProof/>
                <w:webHidden/>
              </w:rPr>
              <w:tab/>
            </w:r>
            <w:r w:rsidR="0047383E">
              <w:rPr>
                <w:noProof/>
                <w:webHidden/>
              </w:rPr>
              <w:fldChar w:fldCharType="begin"/>
            </w:r>
            <w:r w:rsidR="0047383E">
              <w:rPr>
                <w:noProof/>
                <w:webHidden/>
              </w:rPr>
              <w:instrText xml:space="preserve"> PAGEREF _Toc37754514 \h </w:instrText>
            </w:r>
            <w:r w:rsidR="0047383E">
              <w:rPr>
                <w:noProof/>
                <w:webHidden/>
              </w:rPr>
            </w:r>
            <w:r w:rsidR="0047383E">
              <w:rPr>
                <w:noProof/>
                <w:webHidden/>
              </w:rPr>
              <w:fldChar w:fldCharType="separate"/>
            </w:r>
            <w:r w:rsidR="0047383E">
              <w:rPr>
                <w:noProof/>
                <w:webHidden/>
              </w:rPr>
              <w:t>27</w:t>
            </w:r>
            <w:r w:rsidR="0047383E">
              <w:rPr>
                <w:noProof/>
                <w:webHidden/>
              </w:rPr>
              <w:fldChar w:fldCharType="end"/>
            </w:r>
          </w:hyperlink>
        </w:p>
        <w:p w14:paraId="5F058A7C" w14:textId="4774595B" w:rsidR="0047383E" w:rsidRDefault="005D12CC">
          <w:pPr>
            <w:pStyle w:val="TOC2"/>
            <w:tabs>
              <w:tab w:val="right" w:leader="dot" w:pos="9010"/>
            </w:tabs>
            <w:rPr>
              <w:rFonts w:eastAsiaTheme="minorEastAsia" w:cstheme="minorBidi"/>
              <w:smallCaps w:val="0"/>
              <w:noProof/>
              <w:sz w:val="24"/>
              <w:szCs w:val="24"/>
            </w:rPr>
          </w:pPr>
          <w:hyperlink w:anchor="_Toc37754515" w:history="1">
            <w:r w:rsidR="0047383E" w:rsidRPr="006051E3">
              <w:rPr>
                <w:rStyle w:val="Hyperlink"/>
                <w:noProof/>
              </w:rPr>
              <w:t>Checkpoint 1</w:t>
            </w:r>
            <w:r w:rsidR="0047383E">
              <w:rPr>
                <w:noProof/>
                <w:webHidden/>
              </w:rPr>
              <w:tab/>
            </w:r>
            <w:r w:rsidR="0047383E">
              <w:rPr>
                <w:noProof/>
                <w:webHidden/>
              </w:rPr>
              <w:fldChar w:fldCharType="begin"/>
            </w:r>
            <w:r w:rsidR="0047383E">
              <w:rPr>
                <w:noProof/>
                <w:webHidden/>
              </w:rPr>
              <w:instrText xml:space="preserve"> PAGEREF _Toc37754515 \h </w:instrText>
            </w:r>
            <w:r w:rsidR="0047383E">
              <w:rPr>
                <w:noProof/>
                <w:webHidden/>
              </w:rPr>
            </w:r>
            <w:r w:rsidR="0047383E">
              <w:rPr>
                <w:noProof/>
                <w:webHidden/>
              </w:rPr>
              <w:fldChar w:fldCharType="separate"/>
            </w:r>
            <w:r w:rsidR="0047383E">
              <w:rPr>
                <w:noProof/>
                <w:webHidden/>
              </w:rPr>
              <w:t>28</w:t>
            </w:r>
            <w:r w:rsidR="0047383E">
              <w:rPr>
                <w:noProof/>
                <w:webHidden/>
              </w:rPr>
              <w:fldChar w:fldCharType="end"/>
            </w:r>
          </w:hyperlink>
        </w:p>
        <w:p w14:paraId="729EA93C" w14:textId="698FAF1E" w:rsidR="0047383E" w:rsidRDefault="005D12CC">
          <w:pPr>
            <w:pStyle w:val="TOC1"/>
            <w:tabs>
              <w:tab w:val="right" w:leader="dot" w:pos="9010"/>
            </w:tabs>
            <w:rPr>
              <w:rFonts w:eastAsiaTheme="minorEastAsia" w:cstheme="minorBidi"/>
              <w:b w:val="0"/>
              <w:bCs w:val="0"/>
              <w:caps w:val="0"/>
              <w:noProof/>
              <w:sz w:val="24"/>
              <w:szCs w:val="24"/>
            </w:rPr>
          </w:pPr>
          <w:hyperlink w:anchor="_Toc37754516" w:history="1">
            <w:r w:rsidR="0047383E" w:rsidRPr="006051E3">
              <w:rPr>
                <w:rStyle w:val="Hyperlink"/>
                <w:noProof/>
              </w:rPr>
              <w:t>What is a Pandemic?</w:t>
            </w:r>
            <w:r w:rsidR="0047383E">
              <w:rPr>
                <w:noProof/>
                <w:webHidden/>
              </w:rPr>
              <w:tab/>
            </w:r>
            <w:r w:rsidR="0047383E">
              <w:rPr>
                <w:noProof/>
                <w:webHidden/>
              </w:rPr>
              <w:fldChar w:fldCharType="begin"/>
            </w:r>
            <w:r w:rsidR="0047383E">
              <w:rPr>
                <w:noProof/>
                <w:webHidden/>
              </w:rPr>
              <w:instrText xml:space="preserve"> PAGEREF _Toc37754516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4BCF5C1B" w14:textId="3D20AA9B" w:rsidR="0047383E" w:rsidRDefault="005D12CC">
          <w:pPr>
            <w:pStyle w:val="TOC2"/>
            <w:tabs>
              <w:tab w:val="right" w:leader="dot" w:pos="9010"/>
            </w:tabs>
            <w:rPr>
              <w:rFonts w:eastAsiaTheme="minorEastAsia" w:cstheme="minorBidi"/>
              <w:smallCaps w:val="0"/>
              <w:noProof/>
              <w:sz w:val="24"/>
              <w:szCs w:val="24"/>
            </w:rPr>
          </w:pPr>
          <w:hyperlink w:anchor="_Toc37754517" w:history="1">
            <w:r w:rsidR="0047383E" w:rsidRPr="006051E3">
              <w:rPr>
                <w:rStyle w:val="Hyperlink"/>
                <w:noProof/>
              </w:rPr>
              <w:t>Pandemics Are Far From</w:t>
            </w:r>
            <w:r w:rsidR="0047383E" w:rsidRPr="006051E3">
              <w:rPr>
                <w:rStyle w:val="Hyperlink"/>
                <w:noProof/>
              </w:rPr>
              <w:t xml:space="preserve"> </w:t>
            </w:r>
            <w:r w:rsidR="0047383E" w:rsidRPr="006051E3">
              <w:rPr>
                <w:rStyle w:val="Hyperlink"/>
                <w:noProof/>
              </w:rPr>
              <w:t>New</w:t>
            </w:r>
            <w:r w:rsidR="0047383E">
              <w:rPr>
                <w:noProof/>
                <w:webHidden/>
              </w:rPr>
              <w:tab/>
            </w:r>
            <w:r w:rsidR="0047383E">
              <w:rPr>
                <w:noProof/>
                <w:webHidden/>
              </w:rPr>
              <w:fldChar w:fldCharType="begin"/>
            </w:r>
            <w:r w:rsidR="0047383E">
              <w:rPr>
                <w:noProof/>
                <w:webHidden/>
              </w:rPr>
              <w:instrText xml:space="preserve"> PAGEREF _Toc37754517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6D0D54A4" w14:textId="09D4995C" w:rsidR="0047383E" w:rsidRDefault="005D12CC">
          <w:pPr>
            <w:pStyle w:val="TOC2"/>
            <w:tabs>
              <w:tab w:val="right" w:leader="dot" w:pos="9010"/>
            </w:tabs>
            <w:rPr>
              <w:rFonts w:eastAsiaTheme="minorEastAsia" w:cstheme="minorBidi"/>
              <w:smallCaps w:val="0"/>
              <w:noProof/>
              <w:sz w:val="24"/>
              <w:szCs w:val="24"/>
            </w:rPr>
          </w:pPr>
          <w:hyperlink w:anchor="_Toc37754518" w:history="1">
            <w:r w:rsidR="0047383E" w:rsidRPr="006051E3">
              <w:rPr>
                <w:rStyle w:val="Hyperlink"/>
                <w:noProof/>
              </w:rPr>
              <w:t>Effects of COVID-19 on Individuals</w:t>
            </w:r>
            <w:r w:rsidR="0047383E">
              <w:rPr>
                <w:noProof/>
                <w:webHidden/>
              </w:rPr>
              <w:tab/>
            </w:r>
            <w:r w:rsidR="0047383E">
              <w:rPr>
                <w:noProof/>
                <w:webHidden/>
              </w:rPr>
              <w:fldChar w:fldCharType="begin"/>
            </w:r>
            <w:r w:rsidR="0047383E">
              <w:rPr>
                <w:noProof/>
                <w:webHidden/>
              </w:rPr>
              <w:instrText xml:space="preserve"> PAGEREF _Toc37754518 \h </w:instrText>
            </w:r>
            <w:r w:rsidR="0047383E">
              <w:rPr>
                <w:noProof/>
                <w:webHidden/>
              </w:rPr>
            </w:r>
            <w:r w:rsidR="0047383E">
              <w:rPr>
                <w:noProof/>
                <w:webHidden/>
              </w:rPr>
              <w:fldChar w:fldCharType="separate"/>
            </w:r>
            <w:r w:rsidR="0047383E">
              <w:rPr>
                <w:noProof/>
                <w:webHidden/>
              </w:rPr>
              <w:t>30</w:t>
            </w:r>
            <w:r w:rsidR="0047383E">
              <w:rPr>
                <w:noProof/>
                <w:webHidden/>
              </w:rPr>
              <w:fldChar w:fldCharType="end"/>
            </w:r>
          </w:hyperlink>
        </w:p>
        <w:p w14:paraId="337519CE" w14:textId="350F33EB" w:rsidR="0047383E" w:rsidRDefault="005D12CC">
          <w:pPr>
            <w:pStyle w:val="TOC3"/>
            <w:tabs>
              <w:tab w:val="right" w:leader="dot" w:pos="9010"/>
            </w:tabs>
            <w:rPr>
              <w:rFonts w:eastAsiaTheme="minorEastAsia" w:cstheme="minorBidi"/>
              <w:i w:val="0"/>
              <w:iCs w:val="0"/>
              <w:noProof/>
              <w:sz w:val="24"/>
              <w:szCs w:val="24"/>
            </w:rPr>
          </w:pPr>
          <w:hyperlink w:anchor="_Toc37754519" w:history="1">
            <w:r w:rsidR="0047383E" w:rsidRPr="006051E3">
              <w:rPr>
                <w:rStyle w:val="Hyperlink"/>
                <w:noProof/>
              </w:rPr>
              <w:t>What’s the Risk That I’ll Die From COVID-19</w:t>
            </w:r>
            <w:r w:rsidR="0047383E">
              <w:rPr>
                <w:noProof/>
                <w:webHidden/>
              </w:rPr>
              <w:tab/>
            </w:r>
            <w:r w:rsidR="0047383E">
              <w:rPr>
                <w:noProof/>
                <w:webHidden/>
              </w:rPr>
              <w:fldChar w:fldCharType="begin"/>
            </w:r>
            <w:r w:rsidR="0047383E">
              <w:rPr>
                <w:noProof/>
                <w:webHidden/>
              </w:rPr>
              <w:instrText xml:space="preserve"> PAGEREF _Toc37754519 \h </w:instrText>
            </w:r>
            <w:r w:rsidR="0047383E">
              <w:rPr>
                <w:noProof/>
                <w:webHidden/>
              </w:rPr>
            </w:r>
            <w:r w:rsidR="0047383E">
              <w:rPr>
                <w:noProof/>
                <w:webHidden/>
              </w:rPr>
              <w:fldChar w:fldCharType="separate"/>
            </w:r>
            <w:r w:rsidR="0047383E">
              <w:rPr>
                <w:noProof/>
                <w:webHidden/>
              </w:rPr>
              <w:t>31</w:t>
            </w:r>
            <w:r w:rsidR="0047383E">
              <w:rPr>
                <w:noProof/>
                <w:webHidden/>
              </w:rPr>
              <w:fldChar w:fldCharType="end"/>
            </w:r>
          </w:hyperlink>
        </w:p>
        <w:p w14:paraId="2E6BC1FD" w14:textId="616534D9" w:rsidR="0047383E" w:rsidRDefault="005D12CC">
          <w:pPr>
            <w:pStyle w:val="TOC2"/>
            <w:tabs>
              <w:tab w:val="right" w:leader="dot" w:pos="9010"/>
            </w:tabs>
            <w:rPr>
              <w:rFonts w:eastAsiaTheme="minorEastAsia" w:cstheme="minorBidi"/>
              <w:smallCaps w:val="0"/>
              <w:noProof/>
              <w:sz w:val="24"/>
              <w:szCs w:val="24"/>
            </w:rPr>
          </w:pPr>
          <w:hyperlink w:anchor="_Toc37754520" w:history="1">
            <w:r w:rsidR="0047383E" w:rsidRPr="006051E3">
              <w:rPr>
                <w:rStyle w:val="Hyperlink"/>
                <w:noProof/>
              </w:rPr>
              <w:t>Effects on Health Services</w:t>
            </w:r>
            <w:r w:rsidR="0047383E">
              <w:rPr>
                <w:noProof/>
                <w:webHidden/>
              </w:rPr>
              <w:tab/>
            </w:r>
            <w:r w:rsidR="0047383E">
              <w:rPr>
                <w:noProof/>
                <w:webHidden/>
              </w:rPr>
              <w:fldChar w:fldCharType="begin"/>
            </w:r>
            <w:r w:rsidR="0047383E">
              <w:rPr>
                <w:noProof/>
                <w:webHidden/>
              </w:rPr>
              <w:instrText xml:space="preserve"> PAGEREF _Toc37754520 \h </w:instrText>
            </w:r>
            <w:r w:rsidR="0047383E">
              <w:rPr>
                <w:noProof/>
                <w:webHidden/>
              </w:rPr>
            </w:r>
            <w:r w:rsidR="0047383E">
              <w:rPr>
                <w:noProof/>
                <w:webHidden/>
              </w:rPr>
              <w:fldChar w:fldCharType="separate"/>
            </w:r>
            <w:r w:rsidR="0047383E">
              <w:rPr>
                <w:noProof/>
                <w:webHidden/>
              </w:rPr>
              <w:t>33</w:t>
            </w:r>
            <w:r w:rsidR="0047383E">
              <w:rPr>
                <w:noProof/>
                <w:webHidden/>
              </w:rPr>
              <w:fldChar w:fldCharType="end"/>
            </w:r>
          </w:hyperlink>
        </w:p>
        <w:p w14:paraId="76FDCBB1" w14:textId="1E993D8A" w:rsidR="0047383E" w:rsidRDefault="005D12CC">
          <w:pPr>
            <w:pStyle w:val="TOC2"/>
            <w:tabs>
              <w:tab w:val="right" w:leader="dot" w:pos="9010"/>
            </w:tabs>
            <w:rPr>
              <w:rFonts w:eastAsiaTheme="minorEastAsia" w:cstheme="minorBidi"/>
              <w:smallCaps w:val="0"/>
              <w:noProof/>
              <w:sz w:val="24"/>
              <w:szCs w:val="24"/>
            </w:rPr>
          </w:pPr>
          <w:hyperlink w:anchor="_Toc37754521" w:history="1">
            <w:r w:rsidR="0047383E" w:rsidRPr="006051E3">
              <w:rPr>
                <w:rStyle w:val="Hyperlink"/>
                <w:noProof/>
              </w:rPr>
              <w:t>Effects on Society</w:t>
            </w:r>
            <w:r w:rsidR="0047383E">
              <w:rPr>
                <w:noProof/>
                <w:webHidden/>
              </w:rPr>
              <w:tab/>
            </w:r>
            <w:r w:rsidR="0047383E">
              <w:rPr>
                <w:noProof/>
                <w:webHidden/>
              </w:rPr>
              <w:fldChar w:fldCharType="begin"/>
            </w:r>
            <w:r w:rsidR="0047383E">
              <w:rPr>
                <w:noProof/>
                <w:webHidden/>
              </w:rPr>
              <w:instrText xml:space="preserve"> PAGEREF _Toc37754521 \h </w:instrText>
            </w:r>
            <w:r w:rsidR="0047383E">
              <w:rPr>
                <w:noProof/>
                <w:webHidden/>
              </w:rPr>
            </w:r>
            <w:r w:rsidR="0047383E">
              <w:rPr>
                <w:noProof/>
                <w:webHidden/>
              </w:rPr>
              <w:fldChar w:fldCharType="separate"/>
            </w:r>
            <w:r w:rsidR="0047383E">
              <w:rPr>
                <w:noProof/>
                <w:webHidden/>
              </w:rPr>
              <w:t>34</w:t>
            </w:r>
            <w:r w:rsidR="0047383E">
              <w:rPr>
                <w:noProof/>
                <w:webHidden/>
              </w:rPr>
              <w:fldChar w:fldCharType="end"/>
            </w:r>
          </w:hyperlink>
        </w:p>
        <w:p w14:paraId="017C3BC4" w14:textId="7358CB54" w:rsidR="0047383E" w:rsidRDefault="005D12CC">
          <w:pPr>
            <w:pStyle w:val="TOC2"/>
            <w:tabs>
              <w:tab w:val="right" w:leader="dot" w:pos="9010"/>
            </w:tabs>
            <w:rPr>
              <w:rFonts w:eastAsiaTheme="minorEastAsia" w:cstheme="minorBidi"/>
              <w:smallCaps w:val="0"/>
              <w:noProof/>
              <w:sz w:val="24"/>
              <w:szCs w:val="24"/>
            </w:rPr>
          </w:pPr>
          <w:hyperlink w:anchor="_Toc37754522" w:history="1">
            <w:r w:rsidR="0047383E" w:rsidRPr="006051E3">
              <w:rPr>
                <w:rStyle w:val="Hyperlink"/>
                <w:noProof/>
              </w:rPr>
              <w:t>Economic Effects</w:t>
            </w:r>
            <w:r w:rsidR="0047383E">
              <w:rPr>
                <w:noProof/>
                <w:webHidden/>
              </w:rPr>
              <w:tab/>
            </w:r>
            <w:r w:rsidR="0047383E">
              <w:rPr>
                <w:noProof/>
                <w:webHidden/>
              </w:rPr>
              <w:fldChar w:fldCharType="begin"/>
            </w:r>
            <w:r w:rsidR="0047383E">
              <w:rPr>
                <w:noProof/>
                <w:webHidden/>
              </w:rPr>
              <w:instrText xml:space="preserve"> PAGEREF _Toc37754522 \h </w:instrText>
            </w:r>
            <w:r w:rsidR="0047383E">
              <w:rPr>
                <w:noProof/>
                <w:webHidden/>
              </w:rPr>
            </w:r>
            <w:r w:rsidR="0047383E">
              <w:rPr>
                <w:noProof/>
                <w:webHidden/>
              </w:rPr>
              <w:fldChar w:fldCharType="separate"/>
            </w:r>
            <w:r w:rsidR="0047383E">
              <w:rPr>
                <w:noProof/>
                <w:webHidden/>
              </w:rPr>
              <w:t>34</w:t>
            </w:r>
            <w:r w:rsidR="0047383E">
              <w:rPr>
                <w:noProof/>
                <w:webHidden/>
              </w:rPr>
              <w:fldChar w:fldCharType="end"/>
            </w:r>
          </w:hyperlink>
        </w:p>
        <w:p w14:paraId="160D886D" w14:textId="6C374695" w:rsidR="0047383E" w:rsidRDefault="005D12CC">
          <w:pPr>
            <w:pStyle w:val="TOC3"/>
            <w:tabs>
              <w:tab w:val="right" w:leader="dot" w:pos="9010"/>
            </w:tabs>
            <w:rPr>
              <w:rFonts w:eastAsiaTheme="minorEastAsia" w:cstheme="minorBidi"/>
              <w:i w:val="0"/>
              <w:iCs w:val="0"/>
              <w:noProof/>
              <w:sz w:val="24"/>
              <w:szCs w:val="24"/>
            </w:rPr>
          </w:pPr>
          <w:hyperlink w:anchor="_Toc37754523" w:history="1">
            <w:r w:rsidR="0047383E" w:rsidRPr="006051E3">
              <w:rPr>
                <w:rStyle w:val="Hyperlink"/>
                <w:noProof/>
              </w:rPr>
              <w:t>Stock Markets</w:t>
            </w:r>
            <w:r w:rsidR="0047383E">
              <w:rPr>
                <w:noProof/>
                <w:webHidden/>
              </w:rPr>
              <w:tab/>
            </w:r>
            <w:r w:rsidR="0047383E">
              <w:rPr>
                <w:noProof/>
                <w:webHidden/>
              </w:rPr>
              <w:fldChar w:fldCharType="begin"/>
            </w:r>
            <w:r w:rsidR="0047383E">
              <w:rPr>
                <w:noProof/>
                <w:webHidden/>
              </w:rPr>
              <w:instrText xml:space="preserve"> PAGEREF _Toc37754523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2037763F" w14:textId="2DBF7D88" w:rsidR="0047383E" w:rsidRDefault="005D12CC">
          <w:pPr>
            <w:pStyle w:val="TOC3"/>
            <w:tabs>
              <w:tab w:val="right" w:leader="dot" w:pos="9010"/>
            </w:tabs>
            <w:rPr>
              <w:rFonts w:eastAsiaTheme="minorEastAsia" w:cstheme="minorBidi"/>
              <w:i w:val="0"/>
              <w:iCs w:val="0"/>
              <w:noProof/>
              <w:sz w:val="24"/>
              <w:szCs w:val="24"/>
            </w:rPr>
          </w:pPr>
          <w:hyperlink w:anchor="_Toc37754524" w:history="1">
            <w:r w:rsidR="0047383E" w:rsidRPr="006051E3">
              <w:rPr>
                <w:rStyle w:val="Hyperlink"/>
                <w:noProof/>
              </w:rPr>
              <w:t>Unemployment</w:t>
            </w:r>
            <w:r w:rsidR="0047383E">
              <w:rPr>
                <w:noProof/>
                <w:webHidden/>
              </w:rPr>
              <w:tab/>
            </w:r>
            <w:r w:rsidR="0047383E">
              <w:rPr>
                <w:noProof/>
                <w:webHidden/>
              </w:rPr>
              <w:fldChar w:fldCharType="begin"/>
            </w:r>
            <w:r w:rsidR="0047383E">
              <w:rPr>
                <w:noProof/>
                <w:webHidden/>
              </w:rPr>
              <w:instrText xml:space="preserve"> PAGEREF _Toc37754524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0AC01A28" w14:textId="611C9AC4" w:rsidR="0047383E" w:rsidRDefault="005D12CC">
          <w:pPr>
            <w:pStyle w:val="TOC3"/>
            <w:tabs>
              <w:tab w:val="right" w:leader="dot" w:pos="9010"/>
            </w:tabs>
            <w:rPr>
              <w:rFonts w:eastAsiaTheme="minorEastAsia" w:cstheme="minorBidi"/>
              <w:i w:val="0"/>
              <w:iCs w:val="0"/>
              <w:noProof/>
              <w:sz w:val="24"/>
              <w:szCs w:val="24"/>
            </w:rPr>
          </w:pPr>
          <w:hyperlink w:anchor="_Toc37754525" w:history="1">
            <w:r w:rsidR="0047383E" w:rsidRPr="006051E3">
              <w:rPr>
                <w:rStyle w:val="Hyperlink"/>
                <w:noProof/>
              </w:rPr>
              <w:t>Travel &amp; Tourism Industry</w:t>
            </w:r>
            <w:r w:rsidR="0047383E">
              <w:rPr>
                <w:noProof/>
                <w:webHidden/>
              </w:rPr>
              <w:tab/>
            </w:r>
            <w:r w:rsidR="0047383E">
              <w:rPr>
                <w:noProof/>
                <w:webHidden/>
              </w:rPr>
              <w:fldChar w:fldCharType="begin"/>
            </w:r>
            <w:r w:rsidR="0047383E">
              <w:rPr>
                <w:noProof/>
                <w:webHidden/>
              </w:rPr>
              <w:instrText xml:space="preserve"> PAGEREF _Toc37754525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06B82266" w14:textId="3AF9A1C1" w:rsidR="0047383E" w:rsidRDefault="005D12CC">
          <w:pPr>
            <w:pStyle w:val="TOC3"/>
            <w:tabs>
              <w:tab w:val="right" w:leader="dot" w:pos="9010"/>
            </w:tabs>
            <w:rPr>
              <w:rFonts w:eastAsiaTheme="minorEastAsia" w:cstheme="minorBidi"/>
              <w:i w:val="0"/>
              <w:iCs w:val="0"/>
              <w:noProof/>
              <w:sz w:val="24"/>
              <w:szCs w:val="24"/>
            </w:rPr>
          </w:pPr>
          <w:hyperlink w:anchor="_Toc37754526" w:history="1">
            <w:r w:rsidR="0047383E" w:rsidRPr="006051E3">
              <w:rPr>
                <w:rStyle w:val="Hyperlink"/>
                <w:noProof/>
              </w:rPr>
              <w:t>Stockpiling</w:t>
            </w:r>
            <w:r w:rsidR="0047383E">
              <w:rPr>
                <w:noProof/>
                <w:webHidden/>
              </w:rPr>
              <w:tab/>
            </w:r>
            <w:r w:rsidR="0047383E">
              <w:rPr>
                <w:noProof/>
                <w:webHidden/>
              </w:rPr>
              <w:fldChar w:fldCharType="begin"/>
            </w:r>
            <w:r w:rsidR="0047383E">
              <w:rPr>
                <w:noProof/>
                <w:webHidden/>
              </w:rPr>
              <w:instrText xml:space="preserve"> PAGEREF _Toc37754526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610C652D" w14:textId="70E8A669" w:rsidR="0047383E" w:rsidRDefault="005D12CC">
          <w:pPr>
            <w:pStyle w:val="TOC3"/>
            <w:tabs>
              <w:tab w:val="right" w:leader="dot" w:pos="9010"/>
            </w:tabs>
            <w:rPr>
              <w:rFonts w:eastAsiaTheme="minorEastAsia" w:cstheme="minorBidi"/>
              <w:i w:val="0"/>
              <w:iCs w:val="0"/>
              <w:noProof/>
              <w:sz w:val="24"/>
              <w:szCs w:val="24"/>
            </w:rPr>
          </w:pPr>
          <w:hyperlink w:anchor="_Toc37754527" w:history="1">
            <w:r w:rsidR="0047383E" w:rsidRPr="006051E3">
              <w:rPr>
                <w:rStyle w:val="Hyperlink"/>
                <w:noProof/>
              </w:rPr>
              <w:t>Factory Production Decline</w:t>
            </w:r>
            <w:r w:rsidR="0047383E">
              <w:rPr>
                <w:noProof/>
                <w:webHidden/>
              </w:rPr>
              <w:tab/>
            </w:r>
            <w:r w:rsidR="0047383E">
              <w:rPr>
                <w:noProof/>
                <w:webHidden/>
              </w:rPr>
              <w:fldChar w:fldCharType="begin"/>
            </w:r>
            <w:r w:rsidR="0047383E">
              <w:rPr>
                <w:noProof/>
                <w:webHidden/>
              </w:rPr>
              <w:instrText xml:space="preserve"> PAGEREF _Toc37754527 \h </w:instrText>
            </w:r>
            <w:r w:rsidR="0047383E">
              <w:rPr>
                <w:noProof/>
                <w:webHidden/>
              </w:rPr>
            </w:r>
            <w:r w:rsidR="0047383E">
              <w:rPr>
                <w:noProof/>
                <w:webHidden/>
              </w:rPr>
              <w:fldChar w:fldCharType="separate"/>
            </w:r>
            <w:r w:rsidR="0047383E">
              <w:rPr>
                <w:noProof/>
                <w:webHidden/>
              </w:rPr>
              <w:t>35</w:t>
            </w:r>
            <w:r w:rsidR="0047383E">
              <w:rPr>
                <w:noProof/>
                <w:webHidden/>
              </w:rPr>
              <w:fldChar w:fldCharType="end"/>
            </w:r>
          </w:hyperlink>
        </w:p>
        <w:p w14:paraId="339267CC" w14:textId="41C72BB4" w:rsidR="0047383E" w:rsidRDefault="005D12CC">
          <w:pPr>
            <w:pStyle w:val="TOC3"/>
            <w:tabs>
              <w:tab w:val="right" w:leader="dot" w:pos="9010"/>
            </w:tabs>
            <w:rPr>
              <w:rFonts w:eastAsiaTheme="minorEastAsia" w:cstheme="minorBidi"/>
              <w:i w:val="0"/>
              <w:iCs w:val="0"/>
              <w:noProof/>
              <w:sz w:val="24"/>
              <w:szCs w:val="24"/>
            </w:rPr>
          </w:pPr>
          <w:hyperlink w:anchor="_Toc37754528" w:history="1">
            <w:r w:rsidR="0047383E" w:rsidRPr="006051E3">
              <w:rPr>
                <w:rStyle w:val="Hyperlink"/>
                <w:noProof/>
              </w:rPr>
              <w:t>Global Growth</w:t>
            </w:r>
            <w:r w:rsidR="0047383E">
              <w:rPr>
                <w:noProof/>
                <w:webHidden/>
              </w:rPr>
              <w:tab/>
            </w:r>
            <w:r w:rsidR="0047383E">
              <w:rPr>
                <w:noProof/>
                <w:webHidden/>
              </w:rPr>
              <w:fldChar w:fldCharType="begin"/>
            </w:r>
            <w:r w:rsidR="0047383E">
              <w:rPr>
                <w:noProof/>
                <w:webHidden/>
              </w:rPr>
              <w:instrText xml:space="preserve"> PAGEREF _Toc37754528 \h </w:instrText>
            </w:r>
            <w:r w:rsidR="0047383E">
              <w:rPr>
                <w:noProof/>
                <w:webHidden/>
              </w:rPr>
            </w:r>
            <w:r w:rsidR="0047383E">
              <w:rPr>
                <w:noProof/>
                <w:webHidden/>
              </w:rPr>
              <w:fldChar w:fldCharType="separate"/>
            </w:r>
            <w:r w:rsidR="0047383E">
              <w:rPr>
                <w:noProof/>
                <w:webHidden/>
              </w:rPr>
              <w:t>36</w:t>
            </w:r>
            <w:r w:rsidR="0047383E">
              <w:rPr>
                <w:noProof/>
                <w:webHidden/>
              </w:rPr>
              <w:fldChar w:fldCharType="end"/>
            </w:r>
          </w:hyperlink>
        </w:p>
        <w:p w14:paraId="12A4C33F" w14:textId="1F58ABD6" w:rsidR="0047383E" w:rsidRDefault="005D12CC">
          <w:pPr>
            <w:pStyle w:val="TOC2"/>
            <w:tabs>
              <w:tab w:val="right" w:leader="dot" w:pos="9010"/>
            </w:tabs>
            <w:rPr>
              <w:rFonts w:eastAsiaTheme="minorEastAsia" w:cstheme="minorBidi"/>
              <w:smallCaps w:val="0"/>
              <w:noProof/>
              <w:sz w:val="24"/>
              <w:szCs w:val="24"/>
            </w:rPr>
          </w:pPr>
          <w:hyperlink w:anchor="_Toc37754529" w:history="1">
            <w:r w:rsidR="0047383E" w:rsidRPr="006051E3">
              <w:rPr>
                <w:rStyle w:val="Hyperlink"/>
                <w:noProof/>
              </w:rPr>
              <w:t>A Perspective from McKinsey and Company</w:t>
            </w:r>
            <w:r w:rsidR="0047383E">
              <w:rPr>
                <w:noProof/>
                <w:webHidden/>
              </w:rPr>
              <w:tab/>
            </w:r>
            <w:r w:rsidR="0047383E">
              <w:rPr>
                <w:noProof/>
                <w:webHidden/>
              </w:rPr>
              <w:fldChar w:fldCharType="begin"/>
            </w:r>
            <w:r w:rsidR="0047383E">
              <w:rPr>
                <w:noProof/>
                <w:webHidden/>
              </w:rPr>
              <w:instrText xml:space="preserve"> PAGEREF _Toc37754529 \h </w:instrText>
            </w:r>
            <w:r w:rsidR="0047383E">
              <w:rPr>
                <w:noProof/>
                <w:webHidden/>
              </w:rPr>
            </w:r>
            <w:r w:rsidR="0047383E">
              <w:rPr>
                <w:noProof/>
                <w:webHidden/>
              </w:rPr>
              <w:fldChar w:fldCharType="separate"/>
            </w:r>
            <w:r w:rsidR="0047383E">
              <w:rPr>
                <w:noProof/>
                <w:webHidden/>
              </w:rPr>
              <w:t>36</w:t>
            </w:r>
            <w:r w:rsidR="0047383E">
              <w:rPr>
                <w:noProof/>
                <w:webHidden/>
              </w:rPr>
              <w:fldChar w:fldCharType="end"/>
            </w:r>
          </w:hyperlink>
        </w:p>
        <w:p w14:paraId="55E2FBF6" w14:textId="7EE3F949" w:rsidR="0047383E" w:rsidRDefault="005D12CC">
          <w:pPr>
            <w:pStyle w:val="TOC2"/>
            <w:tabs>
              <w:tab w:val="right" w:leader="dot" w:pos="9010"/>
            </w:tabs>
            <w:rPr>
              <w:rFonts w:eastAsiaTheme="minorEastAsia" w:cstheme="minorBidi"/>
              <w:smallCaps w:val="0"/>
              <w:noProof/>
              <w:sz w:val="24"/>
              <w:szCs w:val="24"/>
            </w:rPr>
          </w:pPr>
          <w:hyperlink w:anchor="_Toc37754530" w:history="1">
            <w:r w:rsidR="0047383E" w:rsidRPr="006051E3">
              <w:rPr>
                <w:rStyle w:val="Hyperlink"/>
                <w:noProof/>
              </w:rPr>
              <w:t>Exercise 2</w:t>
            </w:r>
            <w:r w:rsidR="0047383E">
              <w:rPr>
                <w:noProof/>
                <w:webHidden/>
              </w:rPr>
              <w:tab/>
            </w:r>
            <w:r w:rsidR="0047383E">
              <w:rPr>
                <w:noProof/>
                <w:webHidden/>
              </w:rPr>
              <w:fldChar w:fldCharType="begin"/>
            </w:r>
            <w:r w:rsidR="0047383E">
              <w:rPr>
                <w:noProof/>
                <w:webHidden/>
              </w:rPr>
              <w:instrText xml:space="preserve"> PAGEREF _Toc37754530 \h </w:instrText>
            </w:r>
            <w:r w:rsidR="0047383E">
              <w:rPr>
                <w:noProof/>
                <w:webHidden/>
              </w:rPr>
            </w:r>
            <w:r w:rsidR="0047383E">
              <w:rPr>
                <w:noProof/>
                <w:webHidden/>
              </w:rPr>
              <w:fldChar w:fldCharType="separate"/>
            </w:r>
            <w:r w:rsidR="0047383E">
              <w:rPr>
                <w:noProof/>
                <w:webHidden/>
              </w:rPr>
              <w:t>37</w:t>
            </w:r>
            <w:r w:rsidR="0047383E">
              <w:rPr>
                <w:noProof/>
                <w:webHidden/>
              </w:rPr>
              <w:fldChar w:fldCharType="end"/>
            </w:r>
          </w:hyperlink>
        </w:p>
        <w:p w14:paraId="7FE8EF6B" w14:textId="5D7F6678" w:rsidR="0047383E" w:rsidRDefault="005D12CC">
          <w:pPr>
            <w:pStyle w:val="TOC2"/>
            <w:tabs>
              <w:tab w:val="right" w:leader="dot" w:pos="9010"/>
            </w:tabs>
            <w:rPr>
              <w:rFonts w:eastAsiaTheme="minorEastAsia" w:cstheme="minorBidi"/>
              <w:smallCaps w:val="0"/>
              <w:noProof/>
              <w:sz w:val="24"/>
              <w:szCs w:val="24"/>
            </w:rPr>
          </w:pPr>
          <w:hyperlink w:anchor="_Toc37754531" w:history="1">
            <w:r w:rsidR="0047383E" w:rsidRPr="006051E3">
              <w:rPr>
                <w:rStyle w:val="Hyperlink"/>
                <w:noProof/>
              </w:rPr>
              <w:t>Checkpoint 2</w:t>
            </w:r>
            <w:r w:rsidR="0047383E">
              <w:rPr>
                <w:noProof/>
                <w:webHidden/>
              </w:rPr>
              <w:tab/>
            </w:r>
            <w:r w:rsidR="0047383E">
              <w:rPr>
                <w:noProof/>
                <w:webHidden/>
              </w:rPr>
              <w:fldChar w:fldCharType="begin"/>
            </w:r>
            <w:r w:rsidR="0047383E">
              <w:rPr>
                <w:noProof/>
                <w:webHidden/>
              </w:rPr>
              <w:instrText xml:space="preserve"> PAGEREF _Toc37754531 \h </w:instrText>
            </w:r>
            <w:r w:rsidR="0047383E">
              <w:rPr>
                <w:noProof/>
                <w:webHidden/>
              </w:rPr>
            </w:r>
            <w:r w:rsidR="0047383E">
              <w:rPr>
                <w:noProof/>
                <w:webHidden/>
              </w:rPr>
              <w:fldChar w:fldCharType="separate"/>
            </w:r>
            <w:r w:rsidR="0047383E">
              <w:rPr>
                <w:noProof/>
                <w:webHidden/>
              </w:rPr>
              <w:t>37</w:t>
            </w:r>
            <w:r w:rsidR="0047383E">
              <w:rPr>
                <w:noProof/>
                <w:webHidden/>
              </w:rPr>
              <w:fldChar w:fldCharType="end"/>
            </w:r>
          </w:hyperlink>
        </w:p>
        <w:p w14:paraId="2635E105" w14:textId="59882FD1" w:rsidR="0047383E" w:rsidRDefault="005D12CC">
          <w:pPr>
            <w:pStyle w:val="TOC1"/>
            <w:tabs>
              <w:tab w:val="right" w:leader="dot" w:pos="9010"/>
            </w:tabs>
            <w:rPr>
              <w:rFonts w:eastAsiaTheme="minorEastAsia" w:cstheme="minorBidi"/>
              <w:b w:val="0"/>
              <w:bCs w:val="0"/>
              <w:caps w:val="0"/>
              <w:noProof/>
              <w:sz w:val="24"/>
              <w:szCs w:val="24"/>
            </w:rPr>
          </w:pPr>
          <w:hyperlink w:anchor="_Toc37754532" w:history="1">
            <w:r w:rsidR="0047383E" w:rsidRPr="006051E3">
              <w:rPr>
                <w:rStyle w:val="Hyperlink"/>
                <w:noProof/>
              </w:rPr>
              <w:t>How Can We Stop Pandemics?</w:t>
            </w:r>
            <w:r w:rsidR="0047383E">
              <w:rPr>
                <w:noProof/>
                <w:webHidden/>
              </w:rPr>
              <w:tab/>
            </w:r>
            <w:r w:rsidR="0047383E">
              <w:rPr>
                <w:noProof/>
                <w:webHidden/>
              </w:rPr>
              <w:fldChar w:fldCharType="begin"/>
            </w:r>
            <w:r w:rsidR="0047383E">
              <w:rPr>
                <w:noProof/>
                <w:webHidden/>
              </w:rPr>
              <w:instrText xml:space="preserve"> PAGEREF _Toc37754532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7C064E1C" w14:textId="19D899D9" w:rsidR="0047383E" w:rsidRDefault="005D12CC">
          <w:pPr>
            <w:pStyle w:val="TOC2"/>
            <w:tabs>
              <w:tab w:val="right" w:leader="dot" w:pos="9010"/>
            </w:tabs>
            <w:rPr>
              <w:rFonts w:eastAsiaTheme="minorEastAsia" w:cstheme="minorBidi"/>
              <w:smallCaps w:val="0"/>
              <w:noProof/>
              <w:sz w:val="24"/>
              <w:szCs w:val="24"/>
            </w:rPr>
          </w:pPr>
          <w:hyperlink w:anchor="_Toc37754533" w:history="1">
            <w:r w:rsidR="0047383E" w:rsidRPr="006051E3">
              <w:rPr>
                <w:rStyle w:val="Hyperlink"/>
                <w:noProof/>
              </w:rPr>
              <w:t>Vaccines</w:t>
            </w:r>
            <w:r w:rsidR="0047383E">
              <w:rPr>
                <w:noProof/>
                <w:webHidden/>
              </w:rPr>
              <w:tab/>
            </w:r>
            <w:r w:rsidR="0047383E">
              <w:rPr>
                <w:noProof/>
                <w:webHidden/>
              </w:rPr>
              <w:fldChar w:fldCharType="begin"/>
            </w:r>
            <w:r w:rsidR="0047383E">
              <w:rPr>
                <w:noProof/>
                <w:webHidden/>
              </w:rPr>
              <w:instrText xml:space="preserve"> PAGEREF _Toc37754533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18EF8B73" w14:textId="1DED81BC" w:rsidR="0047383E" w:rsidRDefault="005D12CC">
          <w:pPr>
            <w:pStyle w:val="TOC3"/>
            <w:tabs>
              <w:tab w:val="right" w:leader="dot" w:pos="9010"/>
            </w:tabs>
            <w:rPr>
              <w:rFonts w:eastAsiaTheme="minorEastAsia" w:cstheme="minorBidi"/>
              <w:i w:val="0"/>
              <w:iCs w:val="0"/>
              <w:noProof/>
              <w:sz w:val="24"/>
              <w:szCs w:val="24"/>
            </w:rPr>
          </w:pPr>
          <w:hyperlink w:anchor="_Toc37754534" w:history="1">
            <w:r w:rsidR="0047383E" w:rsidRPr="006051E3">
              <w:rPr>
                <w:rStyle w:val="Hyperlink"/>
                <w:noProof/>
              </w:rPr>
              <w:t>How Are Vaccines Made?</w:t>
            </w:r>
            <w:r w:rsidR="0047383E">
              <w:rPr>
                <w:noProof/>
                <w:webHidden/>
              </w:rPr>
              <w:tab/>
            </w:r>
            <w:r w:rsidR="0047383E">
              <w:rPr>
                <w:noProof/>
                <w:webHidden/>
              </w:rPr>
              <w:fldChar w:fldCharType="begin"/>
            </w:r>
            <w:r w:rsidR="0047383E">
              <w:rPr>
                <w:noProof/>
                <w:webHidden/>
              </w:rPr>
              <w:instrText xml:space="preserve"> PAGEREF _Toc37754534 \h </w:instrText>
            </w:r>
            <w:r w:rsidR="0047383E">
              <w:rPr>
                <w:noProof/>
                <w:webHidden/>
              </w:rPr>
            </w:r>
            <w:r w:rsidR="0047383E">
              <w:rPr>
                <w:noProof/>
                <w:webHidden/>
              </w:rPr>
              <w:fldChar w:fldCharType="separate"/>
            </w:r>
            <w:r w:rsidR="0047383E">
              <w:rPr>
                <w:noProof/>
                <w:webHidden/>
              </w:rPr>
              <w:t>40</w:t>
            </w:r>
            <w:r w:rsidR="0047383E">
              <w:rPr>
                <w:noProof/>
                <w:webHidden/>
              </w:rPr>
              <w:fldChar w:fldCharType="end"/>
            </w:r>
          </w:hyperlink>
        </w:p>
        <w:p w14:paraId="38C5773F" w14:textId="124E9D85" w:rsidR="0047383E" w:rsidRDefault="005D12CC">
          <w:pPr>
            <w:pStyle w:val="TOC3"/>
            <w:tabs>
              <w:tab w:val="right" w:leader="dot" w:pos="9010"/>
            </w:tabs>
            <w:rPr>
              <w:rFonts w:eastAsiaTheme="minorEastAsia" w:cstheme="minorBidi"/>
              <w:i w:val="0"/>
              <w:iCs w:val="0"/>
              <w:noProof/>
              <w:sz w:val="24"/>
              <w:szCs w:val="24"/>
            </w:rPr>
          </w:pPr>
          <w:hyperlink w:anchor="_Toc37754535" w:history="1">
            <w:r w:rsidR="0047383E" w:rsidRPr="006051E3">
              <w:rPr>
                <w:rStyle w:val="Hyperlink"/>
                <w:noProof/>
              </w:rPr>
              <w:t>Why Can’t we Have Vaccines Immediately?</w:t>
            </w:r>
            <w:r w:rsidR="0047383E">
              <w:rPr>
                <w:noProof/>
                <w:webHidden/>
              </w:rPr>
              <w:tab/>
            </w:r>
            <w:r w:rsidR="0047383E">
              <w:rPr>
                <w:noProof/>
                <w:webHidden/>
              </w:rPr>
              <w:fldChar w:fldCharType="begin"/>
            </w:r>
            <w:r w:rsidR="0047383E">
              <w:rPr>
                <w:noProof/>
                <w:webHidden/>
              </w:rPr>
              <w:instrText xml:space="preserve"> PAGEREF _Toc37754535 \h </w:instrText>
            </w:r>
            <w:r w:rsidR="0047383E">
              <w:rPr>
                <w:noProof/>
                <w:webHidden/>
              </w:rPr>
            </w:r>
            <w:r w:rsidR="0047383E">
              <w:rPr>
                <w:noProof/>
                <w:webHidden/>
              </w:rPr>
              <w:fldChar w:fldCharType="separate"/>
            </w:r>
            <w:r w:rsidR="0047383E">
              <w:rPr>
                <w:noProof/>
                <w:webHidden/>
              </w:rPr>
              <w:t>41</w:t>
            </w:r>
            <w:r w:rsidR="0047383E">
              <w:rPr>
                <w:noProof/>
                <w:webHidden/>
              </w:rPr>
              <w:fldChar w:fldCharType="end"/>
            </w:r>
          </w:hyperlink>
        </w:p>
        <w:p w14:paraId="0A7C75C5" w14:textId="7154ACA4" w:rsidR="0047383E" w:rsidRDefault="005D12CC">
          <w:pPr>
            <w:pStyle w:val="TOC3"/>
            <w:tabs>
              <w:tab w:val="right" w:leader="dot" w:pos="9010"/>
            </w:tabs>
            <w:rPr>
              <w:rFonts w:eastAsiaTheme="minorEastAsia" w:cstheme="minorBidi"/>
              <w:i w:val="0"/>
              <w:iCs w:val="0"/>
              <w:noProof/>
              <w:sz w:val="24"/>
              <w:szCs w:val="24"/>
            </w:rPr>
          </w:pPr>
          <w:hyperlink w:anchor="_Toc37754536" w:history="1">
            <w:r w:rsidR="0047383E" w:rsidRPr="006051E3">
              <w:rPr>
                <w:rStyle w:val="Hyperlink"/>
                <w:noProof/>
              </w:rPr>
              <w:t>Towards a SARS-CoV-19 Vaccine</w:t>
            </w:r>
            <w:r w:rsidR="0047383E">
              <w:rPr>
                <w:noProof/>
                <w:webHidden/>
              </w:rPr>
              <w:tab/>
            </w:r>
            <w:r w:rsidR="0047383E">
              <w:rPr>
                <w:noProof/>
                <w:webHidden/>
              </w:rPr>
              <w:fldChar w:fldCharType="begin"/>
            </w:r>
            <w:r w:rsidR="0047383E">
              <w:rPr>
                <w:noProof/>
                <w:webHidden/>
              </w:rPr>
              <w:instrText xml:space="preserve"> PAGEREF _Toc37754536 \h </w:instrText>
            </w:r>
            <w:r w:rsidR="0047383E">
              <w:rPr>
                <w:noProof/>
                <w:webHidden/>
              </w:rPr>
            </w:r>
            <w:r w:rsidR="0047383E">
              <w:rPr>
                <w:noProof/>
                <w:webHidden/>
              </w:rPr>
              <w:fldChar w:fldCharType="separate"/>
            </w:r>
            <w:r w:rsidR="0047383E">
              <w:rPr>
                <w:noProof/>
                <w:webHidden/>
              </w:rPr>
              <w:t>42</w:t>
            </w:r>
            <w:r w:rsidR="0047383E">
              <w:rPr>
                <w:noProof/>
                <w:webHidden/>
              </w:rPr>
              <w:fldChar w:fldCharType="end"/>
            </w:r>
          </w:hyperlink>
        </w:p>
        <w:p w14:paraId="63BEBDC9" w14:textId="219258B7" w:rsidR="0047383E" w:rsidRDefault="005D12CC">
          <w:pPr>
            <w:pStyle w:val="TOC2"/>
            <w:tabs>
              <w:tab w:val="right" w:leader="dot" w:pos="9010"/>
            </w:tabs>
            <w:rPr>
              <w:rFonts w:eastAsiaTheme="minorEastAsia" w:cstheme="minorBidi"/>
              <w:smallCaps w:val="0"/>
              <w:noProof/>
              <w:sz w:val="24"/>
              <w:szCs w:val="24"/>
            </w:rPr>
          </w:pPr>
          <w:hyperlink w:anchor="_Toc37754537" w:history="1">
            <w:r w:rsidR="0047383E" w:rsidRPr="006051E3">
              <w:rPr>
                <w:rStyle w:val="Hyperlink"/>
                <w:noProof/>
              </w:rPr>
              <w:t>Can Drugs Work on Viruses?</w:t>
            </w:r>
            <w:r w:rsidR="0047383E">
              <w:rPr>
                <w:noProof/>
                <w:webHidden/>
              </w:rPr>
              <w:tab/>
            </w:r>
            <w:r w:rsidR="0047383E">
              <w:rPr>
                <w:noProof/>
                <w:webHidden/>
              </w:rPr>
              <w:fldChar w:fldCharType="begin"/>
            </w:r>
            <w:r w:rsidR="0047383E">
              <w:rPr>
                <w:noProof/>
                <w:webHidden/>
              </w:rPr>
              <w:instrText xml:space="preserve"> PAGEREF _Toc37754537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2783C334" w14:textId="56965D8A" w:rsidR="0047383E" w:rsidRDefault="005D12CC">
          <w:pPr>
            <w:pStyle w:val="TOC3"/>
            <w:tabs>
              <w:tab w:val="right" w:leader="dot" w:pos="9010"/>
            </w:tabs>
            <w:rPr>
              <w:rFonts w:eastAsiaTheme="minorEastAsia" w:cstheme="minorBidi"/>
              <w:i w:val="0"/>
              <w:iCs w:val="0"/>
              <w:noProof/>
              <w:sz w:val="24"/>
              <w:szCs w:val="24"/>
            </w:rPr>
          </w:pPr>
          <w:hyperlink w:anchor="_Toc37754538" w:history="1">
            <w:r w:rsidR="0047383E" w:rsidRPr="006051E3">
              <w:rPr>
                <w:rStyle w:val="Hyperlink"/>
                <w:noProof/>
              </w:rPr>
              <w:t>Antibiotics</w:t>
            </w:r>
            <w:r w:rsidR="0047383E">
              <w:rPr>
                <w:noProof/>
                <w:webHidden/>
              </w:rPr>
              <w:tab/>
            </w:r>
            <w:r w:rsidR="0047383E">
              <w:rPr>
                <w:noProof/>
                <w:webHidden/>
              </w:rPr>
              <w:fldChar w:fldCharType="begin"/>
            </w:r>
            <w:r w:rsidR="0047383E">
              <w:rPr>
                <w:noProof/>
                <w:webHidden/>
              </w:rPr>
              <w:instrText xml:space="preserve"> PAGEREF _Toc37754538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04E46D0C" w14:textId="667B33C6" w:rsidR="0047383E" w:rsidRDefault="005D12CC">
          <w:pPr>
            <w:pStyle w:val="TOC3"/>
            <w:tabs>
              <w:tab w:val="right" w:leader="dot" w:pos="9010"/>
            </w:tabs>
            <w:rPr>
              <w:rFonts w:eastAsiaTheme="minorEastAsia" w:cstheme="minorBidi"/>
              <w:i w:val="0"/>
              <w:iCs w:val="0"/>
              <w:noProof/>
              <w:sz w:val="24"/>
              <w:szCs w:val="24"/>
            </w:rPr>
          </w:pPr>
          <w:hyperlink w:anchor="_Toc37754539" w:history="1">
            <w:r w:rsidR="0047383E" w:rsidRPr="006051E3">
              <w:rPr>
                <w:rStyle w:val="Hyperlink"/>
                <w:noProof/>
              </w:rPr>
              <w:t>Antivirals</w:t>
            </w:r>
            <w:r w:rsidR="0047383E">
              <w:rPr>
                <w:noProof/>
                <w:webHidden/>
              </w:rPr>
              <w:tab/>
            </w:r>
            <w:r w:rsidR="0047383E">
              <w:rPr>
                <w:noProof/>
                <w:webHidden/>
              </w:rPr>
              <w:fldChar w:fldCharType="begin"/>
            </w:r>
            <w:r w:rsidR="0047383E">
              <w:rPr>
                <w:noProof/>
                <w:webHidden/>
              </w:rPr>
              <w:instrText xml:space="preserve"> PAGEREF _Toc37754539 \h </w:instrText>
            </w:r>
            <w:r w:rsidR="0047383E">
              <w:rPr>
                <w:noProof/>
                <w:webHidden/>
              </w:rPr>
            </w:r>
            <w:r w:rsidR="0047383E">
              <w:rPr>
                <w:noProof/>
                <w:webHidden/>
              </w:rPr>
              <w:fldChar w:fldCharType="separate"/>
            </w:r>
            <w:r w:rsidR="0047383E">
              <w:rPr>
                <w:noProof/>
                <w:webHidden/>
              </w:rPr>
              <w:t>43</w:t>
            </w:r>
            <w:r w:rsidR="0047383E">
              <w:rPr>
                <w:noProof/>
                <w:webHidden/>
              </w:rPr>
              <w:fldChar w:fldCharType="end"/>
            </w:r>
          </w:hyperlink>
        </w:p>
        <w:p w14:paraId="4A381FF4" w14:textId="25E83060" w:rsidR="0047383E" w:rsidRDefault="005D12CC">
          <w:pPr>
            <w:pStyle w:val="TOC3"/>
            <w:tabs>
              <w:tab w:val="right" w:leader="dot" w:pos="9010"/>
            </w:tabs>
            <w:rPr>
              <w:rFonts w:eastAsiaTheme="minorEastAsia" w:cstheme="minorBidi"/>
              <w:i w:val="0"/>
              <w:iCs w:val="0"/>
              <w:noProof/>
              <w:sz w:val="24"/>
              <w:szCs w:val="24"/>
            </w:rPr>
          </w:pPr>
          <w:hyperlink w:anchor="_Toc37754540" w:history="1">
            <w:r w:rsidR="0047383E" w:rsidRPr="006051E3">
              <w:rPr>
                <w:rStyle w:val="Hyperlink"/>
                <w:noProof/>
              </w:rPr>
              <w:t>Malaria and Cancer Drugs, Immunosuppressives, and Interferons</w:t>
            </w:r>
            <w:r w:rsidR="0047383E">
              <w:rPr>
                <w:noProof/>
                <w:webHidden/>
              </w:rPr>
              <w:tab/>
            </w:r>
            <w:r w:rsidR="0047383E">
              <w:rPr>
                <w:noProof/>
                <w:webHidden/>
              </w:rPr>
              <w:fldChar w:fldCharType="begin"/>
            </w:r>
            <w:r w:rsidR="0047383E">
              <w:rPr>
                <w:noProof/>
                <w:webHidden/>
              </w:rPr>
              <w:instrText xml:space="preserve"> PAGEREF _Toc37754540 \h </w:instrText>
            </w:r>
            <w:r w:rsidR="0047383E">
              <w:rPr>
                <w:noProof/>
                <w:webHidden/>
              </w:rPr>
            </w:r>
            <w:r w:rsidR="0047383E">
              <w:rPr>
                <w:noProof/>
                <w:webHidden/>
              </w:rPr>
              <w:fldChar w:fldCharType="separate"/>
            </w:r>
            <w:r w:rsidR="0047383E">
              <w:rPr>
                <w:noProof/>
                <w:webHidden/>
              </w:rPr>
              <w:t>44</w:t>
            </w:r>
            <w:r w:rsidR="0047383E">
              <w:rPr>
                <w:noProof/>
                <w:webHidden/>
              </w:rPr>
              <w:fldChar w:fldCharType="end"/>
            </w:r>
          </w:hyperlink>
        </w:p>
        <w:p w14:paraId="662EAF20" w14:textId="0C6EFC15" w:rsidR="0047383E" w:rsidRDefault="005D12CC">
          <w:pPr>
            <w:pStyle w:val="TOC2"/>
            <w:tabs>
              <w:tab w:val="right" w:leader="dot" w:pos="9010"/>
            </w:tabs>
            <w:rPr>
              <w:rFonts w:eastAsiaTheme="minorEastAsia" w:cstheme="minorBidi"/>
              <w:smallCaps w:val="0"/>
              <w:noProof/>
              <w:sz w:val="24"/>
              <w:szCs w:val="24"/>
            </w:rPr>
          </w:pPr>
          <w:hyperlink w:anchor="_Toc37754541" w:history="1">
            <w:r w:rsidR="0047383E" w:rsidRPr="006051E3">
              <w:rPr>
                <w:rStyle w:val="Hyperlink"/>
                <w:noProof/>
              </w:rPr>
              <w:t>Key Equipment</w:t>
            </w:r>
            <w:r w:rsidR="0047383E">
              <w:rPr>
                <w:noProof/>
                <w:webHidden/>
              </w:rPr>
              <w:tab/>
            </w:r>
            <w:r w:rsidR="0047383E">
              <w:rPr>
                <w:noProof/>
                <w:webHidden/>
              </w:rPr>
              <w:fldChar w:fldCharType="begin"/>
            </w:r>
            <w:r w:rsidR="0047383E">
              <w:rPr>
                <w:noProof/>
                <w:webHidden/>
              </w:rPr>
              <w:instrText xml:space="preserve"> PAGEREF _Toc37754541 \h </w:instrText>
            </w:r>
            <w:r w:rsidR="0047383E">
              <w:rPr>
                <w:noProof/>
                <w:webHidden/>
              </w:rPr>
            </w:r>
            <w:r w:rsidR="0047383E">
              <w:rPr>
                <w:noProof/>
                <w:webHidden/>
              </w:rPr>
              <w:fldChar w:fldCharType="separate"/>
            </w:r>
            <w:r w:rsidR="0047383E">
              <w:rPr>
                <w:noProof/>
                <w:webHidden/>
              </w:rPr>
              <w:t>45</w:t>
            </w:r>
            <w:r w:rsidR="0047383E">
              <w:rPr>
                <w:noProof/>
                <w:webHidden/>
              </w:rPr>
              <w:fldChar w:fldCharType="end"/>
            </w:r>
          </w:hyperlink>
        </w:p>
        <w:p w14:paraId="28015683" w14:textId="24128348" w:rsidR="0047383E" w:rsidRDefault="005D12CC">
          <w:pPr>
            <w:pStyle w:val="TOC3"/>
            <w:tabs>
              <w:tab w:val="right" w:leader="dot" w:pos="9010"/>
            </w:tabs>
            <w:rPr>
              <w:rFonts w:eastAsiaTheme="minorEastAsia" w:cstheme="minorBidi"/>
              <w:i w:val="0"/>
              <w:iCs w:val="0"/>
              <w:noProof/>
              <w:sz w:val="24"/>
              <w:szCs w:val="24"/>
            </w:rPr>
          </w:pPr>
          <w:hyperlink w:anchor="_Toc37754542" w:history="1">
            <w:r w:rsidR="0047383E" w:rsidRPr="006051E3">
              <w:rPr>
                <w:rStyle w:val="Hyperlink"/>
                <w:noProof/>
              </w:rPr>
              <w:t>Soap</w:t>
            </w:r>
            <w:r w:rsidR="0047383E">
              <w:rPr>
                <w:noProof/>
                <w:webHidden/>
              </w:rPr>
              <w:tab/>
            </w:r>
            <w:r w:rsidR="0047383E">
              <w:rPr>
                <w:noProof/>
                <w:webHidden/>
              </w:rPr>
              <w:fldChar w:fldCharType="begin"/>
            </w:r>
            <w:r w:rsidR="0047383E">
              <w:rPr>
                <w:noProof/>
                <w:webHidden/>
              </w:rPr>
              <w:instrText xml:space="preserve"> PAGEREF _Toc37754542 \h </w:instrText>
            </w:r>
            <w:r w:rsidR="0047383E">
              <w:rPr>
                <w:noProof/>
                <w:webHidden/>
              </w:rPr>
            </w:r>
            <w:r w:rsidR="0047383E">
              <w:rPr>
                <w:noProof/>
                <w:webHidden/>
              </w:rPr>
              <w:fldChar w:fldCharType="separate"/>
            </w:r>
            <w:r w:rsidR="0047383E">
              <w:rPr>
                <w:noProof/>
                <w:webHidden/>
              </w:rPr>
              <w:t>45</w:t>
            </w:r>
            <w:r w:rsidR="0047383E">
              <w:rPr>
                <w:noProof/>
                <w:webHidden/>
              </w:rPr>
              <w:fldChar w:fldCharType="end"/>
            </w:r>
          </w:hyperlink>
        </w:p>
        <w:p w14:paraId="5660AB0B" w14:textId="772245F0" w:rsidR="0047383E" w:rsidRDefault="005D12CC">
          <w:pPr>
            <w:pStyle w:val="TOC3"/>
            <w:tabs>
              <w:tab w:val="right" w:leader="dot" w:pos="9010"/>
            </w:tabs>
            <w:rPr>
              <w:rFonts w:eastAsiaTheme="minorEastAsia" w:cstheme="minorBidi"/>
              <w:i w:val="0"/>
              <w:iCs w:val="0"/>
              <w:noProof/>
              <w:sz w:val="24"/>
              <w:szCs w:val="24"/>
            </w:rPr>
          </w:pPr>
          <w:hyperlink w:anchor="_Toc37754543" w:history="1">
            <w:r w:rsidR="0047383E" w:rsidRPr="006051E3">
              <w:rPr>
                <w:rStyle w:val="Hyperlink"/>
                <w:noProof/>
              </w:rPr>
              <w:t>Protective Clothing</w:t>
            </w:r>
            <w:r w:rsidR="0047383E">
              <w:rPr>
                <w:noProof/>
                <w:webHidden/>
              </w:rPr>
              <w:tab/>
            </w:r>
            <w:r w:rsidR="0047383E">
              <w:rPr>
                <w:noProof/>
                <w:webHidden/>
              </w:rPr>
              <w:fldChar w:fldCharType="begin"/>
            </w:r>
            <w:r w:rsidR="0047383E">
              <w:rPr>
                <w:noProof/>
                <w:webHidden/>
              </w:rPr>
              <w:instrText xml:space="preserve"> PAGEREF _Toc37754543 \h </w:instrText>
            </w:r>
            <w:r w:rsidR="0047383E">
              <w:rPr>
                <w:noProof/>
                <w:webHidden/>
              </w:rPr>
            </w:r>
            <w:r w:rsidR="0047383E">
              <w:rPr>
                <w:noProof/>
                <w:webHidden/>
              </w:rPr>
              <w:fldChar w:fldCharType="separate"/>
            </w:r>
            <w:r w:rsidR="0047383E">
              <w:rPr>
                <w:noProof/>
                <w:webHidden/>
              </w:rPr>
              <w:t>46</w:t>
            </w:r>
            <w:r w:rsidR="0047383E">
              <w:rPr>
                <w:noProof/>
                <w:webHidden/>
              </w:rPr>
              <w:fldChar w:fldCharType="end"/>
            </w:r>
          </w:hyperlink>
        </w:p>
        <w:p w14:paraId="558E9B76" w14:textId="2DC98365" w:rsidR="0047383E" w:rsidRDefault="005D12CC">
          <w:pPr>
            <w:pStyle w:val="TOC3"/>
            <w:tabs>
              <w:tab w:val="right" w:leader="dot" w:pos="9010"/>
            </w:tabs>
            <w:rPr>
              <w:rFonts w:eastAsiaTheme="minorEastAsia" w:cstheme="minorBidi"/>
              <w:i w:val="0"/>
              <w:iCs w:val="0"/>
              <w:noProof/>
              <w:sz w:val="24"/>
              <w:szCs w:val="24"/>
            </w:rPr>
          </w:pPr>
          <w:hyperlink w:anchor="_Toc37754544" w:history="1">
            <w:r w:rsidR="0047383E" w:rsidRPr="006051E3">
              <w:rPr>
                <w:rStyle w:val="Hyperlink"/>
                <w:noProof/>
              </w:rPr>
              <w:t>Masks and Visors</w:t>
            </w:r>
            <w:r w:rsidR="0047383E">
              <w:rPr>
                <w:noProof/>
                <w:webHidden/>
              </w:rPr>
              <w:tab/>
            </w:r>
            <w:r w:rsidR="0047383E">
              <w:rPr>
                <w:noProof/>
                <w:webHidden/>
              </w:rPr>
              <w:fldChar w:fldCharType="begin"/>
            </w:r>
            <w:r w:rsidR="0047383E">
              <w:rPr>
                <w:noProof/>
                <w:webHidden/>
              </w:rPr>
              <w:instrText xml:space="preserve"> PAGEREF _Toc37754544 \h </w:instrText>
            </w:r>
            <w:r w:rsidR="0047383E">
              <w:rPr>
                <w:noProof/>
                <w:webHidden/>
              </w:rPr>
            </w:r>
            <w:r w:rsidR="0047383E">
              <w:rPr>
                <w:noProof/>
                <w:webHidden/>
              </w:rPr>
              <w:fldChar w:fldCharType="separate"/>
            </w:r>
            <w:r w:rsidR="0047383E">
              <w:rPr>
                <w:noProof/>
                <w:webHidden/>
              </w:rPr>
              <w:t>47</w:t>
            </w:r>
            <w:r w:rsidR="0047383E">
              <w:rPr>
                <w:noProof/>
                <w:webHidden/>
              </w:rPr>
              <w:fldChar w:fldCharType="end"/>
            </w:r>
          </w:hyperlink>
        </w:p>
        <w:p w14:paraId="5AEEEF3B" w14:textId="4ED09429" w:rsidR="0047383E" w:rsidRDefault="005D12CC">
          <w:pPr>
            <w:pStyle w:val="TOC3"/>
            <w:tabs>
              <w:tab w:val="right" w:leader="dot" w:pos="9010"/>
            </w:tabs>
            <w:rPr>
              <w:rFonts w:eastAsiaTheme="minorEastAsia" w:cstheme="minorBidi"/>
              <w:i w:val="0"/>
              <w:iCs w:val="0"/>
              <w:noProof/>
              <w:sz w:val="24"/>
              <w:szCs w:val="24"/>
            </w:rPr>
          </w:pPr>
          <w:hyperlink w:anchor="_Toc37754545" w:history="1">
            <w:r w:rsidR="0047383E" w:rsidRPr="006051E3">
              <w:rPr>
                <w:rStyle w:val="Hyperlink"/>
                <w:noProof/>
              </w:rPr>
              <w:t>Ventilators</w:t>
            </w:r>
            <w:r w:rsidR="0047383E">
              <w:rPr>
                <w:noProof/>
                <w:webHidden/>
              </w:rPr>
              <w:tab/>
            </w:r>
            <w:r w:rsidR="0047383E">
              <w:rPr>
                <w:noProof/>
                <w:webHidden/>
              </w:rPr>
              <w:fldChar w:fldCharType="begin"/>
            </w:r>
            <w:r w:rsidR="0047383E">
              <w:rPr>
                <w:noProof/>
                <w:webHidden/>
              </w:rPr>
              <w:instrText xml:space="preserve"> PAGEREF _Toc37754545 \h </w:instrText>
            </w:r>
            <w:r w:rsidR="0047383E">
              <w:rPr>
                <w:noProof/>
                <w:webHidden/>
              </w:rPr>
            </w:r>
            <w:r w:rsidR="0047383E">
              <w:rPr>
                <w:noProof/>
                <w:webHidden/>
              </w:rPr>
              <w:fldChar w:fldCharType="separate"/>
            </w:r>
            <w:r w:rsidR="0047383E">
              <w:rPr>
                <w:noProof/>
                <w:webHidden/>
              </w:rPr>
              <w:t>49</w:t>
            </w:r>
            <w:r w:rsidR="0047383E">
              <w:rPr>
                <w:noProof/>
                <w:webHidden/>
              </w:rPr>
              <w:fldChar w:fldCharType="end"/>
            </w:r>
          </w:hyperlink>
        </w:p>
        <w:p w14:paraId="1B5CA3D2" w14:textId="20313EF4" w:rsidR="0047383E" w:rsidRDefault="005D12CC">
          <w:pPr>
            <w:pStyle w:val="TOC2"/>
            <w:tabs>
              <w:tab w:val="right" w:leader="dot" w:pos="9010"/>
            </w:tabs>
            <w:rPr>
              <w:rFonts w:eastAsiaTheme="minorEastAsia" w:cstheme="minorBidi"/>
              <w:smallCaps w:val="0"/>
              <w:noProof/>
              <w:sz w:val="24"/>
              <w:szCs w:val="24"/>
            </w:rPr>
          </w:pPr>
          <w:hyperlink w:anchor="_Toc37754546" w:history="1">
            <w:r w:rsidR="0047383E" w:rsidRPr="006051E3">
              <w:rPr>
                <w:rStyle w:val="Hyperlink"/>
                <w:noProof/>
              </w:rPr>
              <w:t>Exercise 3.</w:t>
            </w:r>
            <w:r w:rsidR="0047383E">
              <w:rPr>
                <w:noProof/>
                <w:webHidden/>
              </w:rPr>
              <w:tab/>
            </w:r>
            <w:r w:rsidR="0047383E">
              <w:rPr>
                <w:noProof/>
                <w:webHidden/>
              </w:rPr>
              <w:fldChar w:fldCharType="begin"/>
            </w:r>
            <w:r w:rsidR="0047383E">
              <w:rPr>
                <w:noProof/>
                <w:webHidden/>
              </w:rPr>
              <w:instrText xml:space="preserve"> PAGEREF _Toc37754546 \h </w:instrText>
            </w:r>
            <w:r w:rsidR="0047383E">
              <w:rPr>
                <w:noProof/>
                <w:webHidden/>
              </w:rPr>
            </w:r>
            <w:r w:rsidR="0047383E">
              <w:rPr>
                <w:noProof/>
                <w:webHidden/>
              </w:rPr>
              <w:fldChar w:fldCharType="separate"/>
            </w:r>
            <w:r w:rsidR="0047383E">
              <w:rPr>
                <w:noProof/>
                <w:webHidden/>
              </w:rPr>
              <w:t>50</w:t>
            </w:r>
            <w:r w:rsidR="0047383E">
              <w:rPr>
                <w:noProof/>
                <w:webHidden/>
              </w:rPr>
              <w:fldChar w:fldCharType="end"/>
            </w:r>
          </w:hyperlink>
        </w:p>
        <w:p w14:paraId="4C056CA8" w14:textId="4ADACD9F" w:rsidR="0047383E" w:rsidRDefault="005D12CC">
          <w:pPr>
            <w:pStyle w:val="TOC2"/>
            <w:tabs>
              <w:tab w:val="right" w:leader="dot" w:pos="9010"/>
            </w:tabs>
            <w:rPr>
              <w:rFonts w:eastAsiaTheme="minorEastAsia" w:cstheme="minorBidi"/>
              <w:smallCaps w:val="0"/>
              <w:noProof/>
              <w:sz w:val="24"/>
              <w:szCs w:val="24"/>
            </w:rPr>
          </w:pPr>
          <w:hyperlink w:anchor="_Toc37754547" w:history="1">
            <w:r w:rsidR="0047383E" w:rsidRPr="006051E3">
              <w:rPr>
                <w:rStyle w:val="Hyperlink"/>
                <w:noProof/>
              </w:rPr>
              <w:t>Checkpoint 3</w:t>
            </w:r>
            <w:r w:rsidR="0047383E">
              <w:rPr>
                <w:noProof/>
                <w:webHidden/>
              </w:rPr>
              <w:tab/>
            </w:r>
            <w:r w:rsidR="0047383E">
              <w:rPr>
                <w:noProof/>
                <w:webHidden/>
              </w:rPr>
              <w:fldChar w:fldCharType="begin"/>
            </w:r>
            <w:r w:rsidR="0047383E">
              <w:rPr>
                <w:noProof/>
                <w:webHidden/>
              </w:rPr>
              <w:instrText xml:space="preserve"> PAGEREF _Toc37754547 \h </w:instrText>
            </w:r>
            <w:r w:rsidR="0047383E">
              <w:rPr>
                <w:noProof/>
                <w:webHidden/>
              </w:rPr>
            </w:r>
            <w:r w:rsidR="0047383E">
              <w:rPr>
                <w:noProof/>
                <w:webHidden/>
              </w:rPr>
              <w:fldChar w:fldCharType="separate"/>
            </w:r>
            <w:r w:rsidR="0047383E">
              <w:rPr>
                <w:noProof/>
                <w:webHidden/>
              </w:rPr>
              <w:t>50</w:t>
            </w:r>
            <w:r w:rsidR="0047383E">
              <w:rPr>
                <w:noProof/>
                <w:webHidden/>
              </w:rPr>
              <w:fldChar w:fldCharType="end"/>
            </w:r>
          </w:hyperlink>
        </w:p>
        <w:p w14:paraId="072639CF" w14:textId="0950C7EF" w:rsidR="0047383E" w:rsidRDefault="005D12CC">
          <w:pPr>
            <w:pStyle w:val="TOC1"/>
            <w:tabs>
              <w:tab w:val="right" w:leader="dot" w:pos="9010"/>
            </w:tabs>
            <w:rPr>
              <w:rFonts w:eastAsiaTheme="minorEastAsia" w:cstheme="minorBidi"/>
              <w:b w:val="0"/>
              <w:bCs w:val="0"/>
              <w:caps w:val="0"/>
              <w:noProof/>
              <w:sz w:val="24"/>
              <w:szCs w:val="24"/>
            </w:rPr>
          </w:pPr>
          <w:hyperlink w:anchor="_Toc37754548" w:history="1">
            <w:r w:rsidR="0047383E" w:rsidRPr="006051E3">
              <w:rPr>
                <w:rStyle w:val="Hyperlink"/>
                <w:noProof/>
              </w:rPr>
              <w:t>Public Policy Options</w:t>
            </w:r>
            <w:r w:rsidR="0047383E">
              <w:rPr>
                <w:noProof/>
                <w:webHidden/>
              </w:rPr>
              <w:tab/>
            </w:r>
            <w:r w:rsidR="0047383E">
              <w:rPr>
                <w:noProof/>
                <w:webHidden/>
              </w:rPr>
              <w:fldChar w:fldCharType="begin"/>
            </w:r>
            <w:r w:rsidR="0047383E">
              <w:rPr>
                <w:noProof/>
                <w:webHidden/>
              </w:rPr>
              <w:instrText xml:space="preserve"> PAGEREF _Toc37754548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60846655" w14:textId="25FFD157" w:rsidR="0047383E" w:rsidRDefault="005D12CC">
          <w:pPr>
            <w:pStyle w:val="TOC2"/>
            <w:tabs>
              <w:tab w:val="right" w:leader="dot" w:pos="9010"/>
            </w:tabs>
            <w:rPr>
              <w:rFonts w:eastAsiaTheme="minorEastAsia" w:cstheme="minorBidi"/>
              <w:smallCaps w:val="0"/>
              <w:noProof/>
              <w:sz w:val="24"/>
              <w:szCs w:val="24"/>
            </w:rPr>
          </w:pPr>
          <w:hyperlink w:anchor="_Toc37754549" w:history="1">
            <w:r w:rsidR="0047383E" w:rsidRPr="006051E3">
              <w:rPr>
                <w:rStyle w:val="Hyperlink"/>
                <w:noProof/>
              </w:rPr>
              <w:t>What Does Herd Immunity Mean?</w:t>
            </w:r>
            <w:r w:rsidR="0047383E">
              <w:rPr>
                <w:noProof/>
                <w:webHidden/>
              </w:rPr>
              <w:tab/>
            </w:r>
            <w:r w:rsidR="0047383E">
              <w:rPr>
                <w:noProof/>
                <w:webHidden/>
              </w:rPr>
              <w:fldChar w:fldCharType="begin"/>
            </w:r>
            <w:r w:rsidR="0047383E">
              <w:rPr>
                <w:noProof/>
                <w:webHidden/>
              </w:rPr>
              <w:instrText xml:space="preserve"> PAGEREF _Toc37754549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5256A431" w14:textId="302D6188" w:rsidR="0047383E" w:rsidRDefault="005D12CC">
          <w:pPr>
            <w:pStyle w:val="TOC2"/>
            <w:tabs>
              <w:tab w:val="right" w:leader="dot" w:pos="9010"/>
            </w:tabs>
            <w:rPr>
              <w:rFonts w:eastAsiaTheme="minorEastAsia" w:cstheme="minorBidi"/>
              <w:smallCaps w:val="0"/>
              <w:noProof/>
              <w:sz w:val="24"/>
              <w:szCs w:val="24"/>
            </w:rPr>
          </w:pPr>
          <w:hyperlink w:anchor="_Toc37754550" w:history="1">
            <w:r w:rsidR="0047383E" w:rsidRPr="006051E3">
              <w:rPr>
                <w:rStyle w:val="Hyperlink"/>
                <w:noProof/>
              </w:rPr>
              <w:t>Non-Pharmaceutical Interventions</w:t>
            </w:r>
            <w:r w:rsidR="0047383E">
              <w:rPr>
                <w:noProof/>
                <w:webHidden/>
              </w:rPr>
              <w:tab/>
            </w:r>
            <w:r w:rsidR="0047383E">
              <w:rPr>
                <w:noProof/>
                <w:webHidden/>
              </w:rPr>
              <w:fldChar w:fldCharType="begin"/>
            </w:r>
            <w:r w:rsidR="0047383E">
              <w:rPr>
                <w:noProof/>
                <w:webHidden/>
              </w:rPr>
              <w:instrText xml:space="preserve"> PAGEREF _Toc37754550 \h </w:instrText>
            </w:r>
            <w:r w:rsidR="0047383E">
              <w:rPr>
                <w:noProof/>
                <w:webHidden/>
              </w:rPr>
            </w:r>
            <w:r w:rsidR="0047383E">
              <w:rPr>
                <w:noProof/>
                <w:webHidden/>
              </w:rPr>
              <w:fldChar w:fldCharType="separate"/>
            </w:r>
            <w:r w:rsidR="0047383E">
              <w:rPr>
                <w:noProof/>
                <w:webHidden/>
              </w:rPr>
              <w:t>52</w:t>
            </w:r>
            <w:r w:rsidR="0047383E">
              <w:rPr>
                <w:noProof/>
                <w:webHidden/>
              </w:rPr>
              <w:fldChar w:fldCharType="end"/>
            </w:r>
          </w:hyperlink>
        </w:p>
        <w:p w14:paraId="60E5D96B" w14:textId="6576CA2A" w:rsidR="0047383E" w:rsidRDefault="005D12CC">
          <w:pPr>
            <w:pStyle w:val="TOC2"/>
            <w:tabs>
              <w:tab w:val="right" w:leader="dot" w:pos="9010"/>
            </w:tabs>
            <w:rPr>
              <w:rFonts w:eastAsiaTheme="minorEastAsia" w:cstheme="minorBidi"/>
              <w:smallCaps w:val="0"/>
              <w:noProof/>
              <w:sz w:val="24"/>
              <w:szCs w:val="24"/>
            </w:rPr>
          </w:pPr>
          <w:hyperlink w:anchor="_Toc37754551" w:history="1">
            <w:r w:rsidR="0047383E" w:rsidRPr="006051E3">
              <w:rPr>
                <w:rStyle w:val="Hyperlink"/>
                <w:noProof/>
              </w:rPr>
              <w:t>Policy Levers</w:t>
            </w:r>
            <w:r w:rsidR="0047383E">
              <w:rPr>
                <w:noProof/>
                <w:webHidden/>
              </w:rPr>
              <w:tab/>
            </w:r>
            <w:r w:rsidR="0047383E">
              <w:rPr>
                <w:noProof/>
                <w:webHidden/>
              </w:rPr>
              <w:fldChar w:fldCharType="begin"/>
            </w:r>
            <w:r w:rsidR="0047383E">
              <w:rPr>
                <w:noProof/>
                <w:webHidden/>
              </w:rPr>
              <w:instrText xml:space="preserve"> PAGEREF _Toc37754551 \h </w:instrText>
            </w:r>
            <w:r w:rsidR="0047383E">
              <w:rPr>
                <w:noProof/>
                <w:webHidden/>
              </w:rPr>
            </w:r>
            <w:r w:rsidR="0047383E">
              <w:rPr>
                <w:noProof/>
                <w:webHidden/>
              </w:rPr>
              <w:fldChar w:fldCharType="separate"/>
            </w:r>
            <w:r w:rsidR="0047383E">
              <w:rPr>
                <w:noProof/>
                <w:webHidden/>
              </w:rPr>
              <w:t>53</w:t>
            </w:r>
            <w:r w:rsidR="0047383E">
              <w:rPr>
                <w:noProof/>
                <w:webHidden/>
              </w:rPr>
              <w:fldChar w:fldCharType="end"/>
            </w:r>
          </w:hyperlink>
        </w:p>
        <w:p w14:paraId="6CD2D41B" w14:textId="1E6D85B4" w:rsidR="0047383E" w:rsidRDefault="005D12CC">
          <w:pPr>
            <w:pStyle w:val="TOC3"/>
            <w:tabs>
              <w:tab w:val="right" w:leader="dot" w:pos="9010"/>
            </w:tabs>
            <w:rPr>
              <w:rFonts w:eastAsiaTheme="minorEastAsia" w:cstheme="minorBidi"/>
              <w:i w:val="0"/>
              <w:iCs w:val="0"/>
              <w:noProof/>
              <w:sz w:val="24"/>
              <w:szCs w:val="24"/>
            </w:rPr>
          </w:pPr>
          <w:hyperlink w:anchor="_Toc37754552" w:history="1">
            <w:r w:rsidR="0047383E" w:rsidRPr="006051E3">
              <w:rPr>
                <w:rStyle w:val="Hyperlink"/>
                <w:noProof/>
              </w:rPr>
              <w:t>Research and Development (R&amp;D)</w:t>
            </w:r>
            <w:r w:rsidR="0047383E">
              <w:rPr>
                <w:noProof/>
                <w:webHidden/>
              </w:rPr>
              <w:tab/>
            </w:r>
            <w:r w:rsidR="0047383E">
              <w:rPr>
                <w:noProof/>
                <w:webHidden/>
              </w:rPr>
              <w:fldChar w:fldCharType="begin"/>
            </w:r>
            <w:r w:rsidR="0047383E">
              <w:rPr>
                <w:noProof/>
                <w:webHidden/>
              </w:rPr>
              <w:instrText xml:space="preserve"> PAGEREF _Toc37754552 \h </w:instrText>
            </w:r>
            <w:r w:rsidR="0047383E">
              <w:rPr>
                <w:noProof/>
                <w:webHidden/>
              </w:rPr>
            </w:r>
            <w:r w:rsidR="0047383E">
              <w:rPr>
                <w:noProof/>
                <w:webHidden/>
              </w:rPr>
              <w:fldChar w:fldCharType="separate"/>
            </w:r>
            <w:r w:rsidR="0047383E">
              <w:rPr>
                <w:noProof/>
                <w:webHidden/>
              </w:rPr>
              <w:t>53</w:t>
            </w:r>
            <w:r w:rsidR="0047383E">
              <w:rPr>
                <w:noProof/>
                <w:webHidden/>
              </w:rPr>
              <w:fldChar w:fldCharType="end"/>
            </w:r>
          </w:hyperlink>
        </w:p>
        <w:p w14:paraId="6F2001C6" w14:textId="29C85D15" w:rsidR="0047383E" w:rsidRDefault="005D12CC">
          <w:pPr>
            <w:pStyle w:val="TOC3"/>
            <w:tabs>
              <w:tab w:val="right" w:leader="dot" w:pos="9010"/>
            </w:tabs>
            <w:rPr>
              <w:rFonts w:eastAsiaTheme="minorEastAsia" w:cstheme="minorBidi"/>
              <w:i w:val="0"/>
              <w:iCs w:val="0"/>
              <w:noProof/>
              <w:sz w:val="24"/>
              <w:szCs w:val="24"/>
            </w:rPr>
          </w:pPr>
          <w:hyperlink w:anchor="_Toc37754553" w:history="1">
            <w:r w:rsidR="0047383E" w:rsidRPr="006051E3">
              <w:rPr>
                <w:rStyle w:val="Hyperlink"/>
                <w:noProof/>
              </w:rPr>
              <w:t>Contact Tracing</w:t>
            </w:r>
            <w:r w:rsidR="0047383E">
              <w:rPr>
                <w:noProof/>
                <w:webHidden/>
              </w:rPr>
              <w:tab/>
            </w:r>
            <w:r w:rsidR="0047383E">
              <w:rPr>
                <w:noProof/>
                <w:webHidden/>
              </w:rPr>
              <w:fldChar w:fldCharType="begin"/>
            </w:r>
            <w:r w:rsidR="0047383E">
              <w:rPr>
                <w:noProof/>
                <w:webHidden/>
              </w:rPr>
              <w:instrText xml:space="preserve"> PAGEREF _Toc37754553 \h </w:instrText>
            </w:r>
            <w:r w:rsidR="0047383E">
              <w:rPr>
                <w:noProof/>
                <w:webHidden/>
              </w:rPr>
            </w:r>
            <w:r w:rsidR="0047383E">
              <w:rPr>
                <w:noProof/>
                <w:webHidden/>
              </w:rPr>
              <w:fldChar w:fldCharType="separate"/>
            </w:r>
            <w:r w:rsidR="0047383E">
              <w:rPr>
                <w:noProof/>
                <w:webHidden/>
              </w:rPr>
              <w:t>54</w:t>
            </w:r>
            <w:r w:rsidR="0047383E">
              <w:rPr>
                <w:noProof/>
                <w:webHidden/>
              </w:rPr>
              <w:fldChar w:fldCharType="end"/>
            </w:r>
          </w:hyperlink>
        </w:p>
        <w:p w14:paraId="39F0ED69" w14:textId="50DA0699" w:rsidR="0047383E" w:rsidRDefault="005D12CC">
          <w:pPr>
            <w:pStyle w:val="TOC3"/>
            <w:tabs>
              <w:tab w:val="right" w:leader="dot" w:pos="9010"/>
            </w:tabs>
            <w:rPr>
              <w:rFonts w:eastAsiaTheme="minorEastAsia" w:cstheme="minorBidi"/>
              <w:i w:val="0"/>
              <w:iCs w:val="0"/>
              <w:noProof/>
              <w:sz w:val="24"/>
              <w:szCs w:val="24"/>
            </w:rPr>
          </w:pPr>
          <w:hyperlink w:anchor="_Toc37754554" w:history="1">
            <w:r w:rsidR="0047383E" w:rsidRPr="006051E3">
              <w:rPr>
                <w:rStyle w:val="Hyperlink"/>
                <w:noProof/>
              </w:rPr>
              <w:t>Movement Restrictions</w:t>
            </w:r>
            <w:r w:rsidR="0047383E">
              <w:rPr>
                <w:noProof/>
                <w:webHidden/>
              </w:rPr>
              <w:tab/>
            </w:r>
            <w:r w:rsidR="0047383E">
              <w:rPr>
                <w:noProof/>
                <w:webHidden/>
              </w:rPr>
              <w:fldChar w:fldCharType="begin"/>
            </w:r>
            <w:r w:rsidR="0047383E">
              <w:rPr>
                <w:noProof/>
                <w:webHidden/>
              </w:rPr>
              <w:instrText xml:space="preserve"> PAGEREF _Toc37754554 \h </w:instrText>
            </w:r>
            <w:r w:rsidR="0047383E">
              <w:rPr>
                <w:noProof/>
                <w:webHidden/>
              </w:rPr>
            </w:r>
            <w:r w:rsidR="0047383E">
              <w:rPr>
                <w:noProof/>
                <w:webHidden/>
              </w:rPr>
              <w:fldChar w:fldCharType="separate"/>
            </w:r>
            <w:r w:rsidR="0047383E">
              <w:rPr>
                <w:noProof/>
                <w:webHidden/>
              </w:rPr>
              <w:t>57</w:t>
            </w:r>
            <w:r w:rsidR="0047383E">
              <w:rPr>
                <w:noProof/>
                <w:webHidden/>
              </w:rPr>
              <w:fldChar w:fldCharType="end"/>
            </w:r>
          </w:hyperlink>
        </w:p>
        <w:p w14:paraId="6AD09EF2" w14:textId="12CB0C2D" w:rsidR="0047383E" w:rsidRDefault="005D12CC">
          <w:pPr>
            <w:pStyle w:val="TOC3"/>
            <w:tabs>
              <w:tab w:val="right" w:leader="dot" w:pos="9010"/>
            </w:tabs>
            <w:rPr>
              <w:rFonts w:eastAsiaTheme="minorEastAsia" w:cstheme="minorBidi"/>
              <w:i w:val="0"/>
              <w:iCs w:val="0"/>
              <w:noProof/>
              <w:sz w:val="24"/>
              <w:szCs w:val="24"/>
            </w:rPr>
          </w:pPr>
          <w:hyperlink w:anchor="_Toc37754555" w:history="1">
            <w:r w:rsidR="0047383E" w:rsidRPr="006051E3">
              <w:rPr>
                <w:rStyle w:val="Hyperlink"/>
                <w:noProof/>
              </w:rPr>
              <w:t>Public Health Campaigns</w:t>
            </w:r>
            <w:r w:rsidR="0047383E">
              <w:rPr>
                <w:noProof/>
                <w:webHidden/>
              </w:rPr>
              <w:tab/>
            </w:r>
            <w:r w:rsidR="0047383E">
              <w:rPr>
                <w:noProof/>
                <w:webHidden/>
              </w:rPr>
              <w:fldChar w:fldCharType="begin"/>
            </w:r>
            <w:r w:rsidR="0047383E">
              <w:rPr>
                <w:noProof/>
                <w:webHidden/>
              </w:rPr>
              <w:instrText xml:space="preserve"> PAGEREF _Toc37754555 \h </w:instrText>
            </w:r>
            <w:r w:rsidR="0047383E">
              <w:rPr>
                <w:noProof/>
                <w:webHidden/>
              </w:rPr>
            </w:r>
            <w:r w:rsidR="0047383E">
              <w:rPr>
                <w:noProof/>
                <w:webHidden/>
              </w:rPr>
              <w:fldChar w:fldCharType="separate"/>
            </w:r>
            <w:r w:rsidR="0047383E">
              <w:rPr>
                <w:noProof/>
                <w:webHidden/>
              </w:rPr>
              <w:t>58</w:t>
            </w:r>
            <w:r w:rsidR="0047383E">
              <w:rPr>
                <w:noProof/>
                <w:webHidden/>
              </w:rPr>
              <w:fldChar w:fldCharType="end"/>
            </w:r>
          </w:hyperlink>
        </w:p>
        <w:p w14:paraId="606EA6E5" w14:textId="2A6F3D45" w:rsidR="0047383E" w:rsidRDefault="005D12CC">
          <w:pPr>
            <w:pStyle w:val="TOC3"/>
            <w:tabs>
              <w:tab w:val="right" w:leader="dot" w:pos="9010"/>
            </w:tabs>
            <w:rPr>
              <w:rFonts w:eastAsiaTheme="minorEastAsia" w:cstheme="minorBidi"/>
              <w:i w:val="0"/>
              <w:iCs w:val="0"/>
              <w:noProof/>
              <w:sz w:val="24"/>
              <w:szCs w:val="24"/>
            </w:rPr>
          </w:pPr>
          <w:hyperlink w:anchor="_Toc37754556" w:history="1">
            <w:r w:rsidR="0047383E" w:rsidRPr="006051E3">
              <w:rPr>
                <w:rStyle w:val="Hyperlink"/>
                <w:noProof/>
              </w:rPr>
              <w:t>Preparation for An Increase in Cases</w:t>
            </w:r>
            <w:r w:rsidR="0047383E">
              <w:rPr>
                <w:noProof/>
                <w:webHidden/>
              </w:rPr>
              <w:tab/>
            </w:r>
            <w:r w:rsidR="0047383E">
              <w:rPr>
                <w:noProof/>
                <w:webHidden/>
              </w:rPr>
              <w:fldChar w:fldCharType="begin"/>
            </w:r>
            <w:r w:rsidR="0047383E">
              <w:rPr>
                <w:noProof/>
                <w:webHidden/>
              </w:rPr>
              <w:instrText xml:space="preserve"> PAGEREF _Toc37754556 \h </w:instrText>
            </w:r>
            <w:r w:rsidR="0047383E">
              <w:rPr>
                <w:noProof/>
                <w:webHidden/>
              </w:rPr>
            </w:r>
            <w:r w:rsidR="0047383E">
              <w:rPr>
                <w:noProof/>
                <w:webHidden/>
              </w:rPr>
              <w:fldChar w:fldCharType="separate"/>
            </w:r>
            <w:r w:rsidR="0047383E">
              <w:rPr>
                <w:noProof/>
                <w:webHidden/>
              </w:rPr>
              <w:t>59</w:t>
            </w:r>
            <w:r w:rsidR="0047383E">
              <w:rPr>
                <w:noProof/>
                <w:webHidden/>
              </w:rPr>
              <w:fldChar w:fldCharType="end"/>
            </w:r>
          </w:hyperlink>
        </w:p>
        <w:p w14:paraId="10057822" w14:textId="1B9BC27E" w:rsidR="0047383E" w:rsidRDefault="005D12CC">
          <w:pPr>
            <w:pStyle w:val="TOC2"/>
            <w:tabs>
              <w:tab w:val="right" w:leader="dot" w:pos="9010"/>
            </w:tabs>
            <w:rPr>
              <w:rFonts w:eastAsiaTheme="minorEastAsia" w:cstheme="minorBidi"/>
              <w:smallCaps w:val="0"/>
              <w:noProof/>
              <w:sz w:val="24"/>
              <w:szCs w:val="24"/>
            </w:rPr>
          </w:pPr>
          <w:hyperlink w:anchor="_Toc37754557" w:history="1">
            <w:r w:rsidR="0047383E" w:rsidRPr="006051E3">
              <w:rPr>
                <w:rStyle w:val="Hyperlink"/>
                <w:noProof/>
              </w:rPr>
              <w:t>Why is Choosing the Right Public Policy so Hard?</w:t>
            </w:r>
            <w:r w:rsidR="0047383E">
              <w:rPr>
                <w:noProof/>
                <w:webHidden/>
              </w:rPr>
              <w:tab/>
            </w:r>
            <w:r w:rsidR="0047383E">
              <w:rPr>
                <w:noProof/>
                <w:webHidden/>
              </w:rPr>
              <w:fldChar w:fldCharType="begin"/>
            </w:r>
            <w:r w:rsidR="0047383E">
              <w:rPr>
                <w:noProof/>
                <w:webHidden/>
              </w:rPr>
              <w:instrText xml:space="preserve"> PAGEREF _Toc37754557 \h </w:instrText>
            </w:r>
            <w:r w:rsidR="0047383E">
              <w:rPr>
                <w:noProof/>
                <w:webHidden/>
              </w:rPr>
            </w:r>
            <w:r w:rsidR="0047383E">
              <w:rPr>
                <w:noProof/>
                <w:webHidden/>
              </w:rPr>
              <w:fldChar w:fldCharType="separate"/>
            </w:r>
            <w:r w:rsidR="0047383E">
              <w:rPr>
                <w:noProof/>
                <w:webHidden/>
              </w:rPr>
              <w:t>59</w:t>
            </w:r>
            <w:r w:rsidR="0047383E">
              <w:rPr>
                <w:noProof/>
                <w:webHidden/>
              </w:rPr>
              <w:fldChar w:fldCharType="end"/>
            </w:r>
          </w:hyperlink>
        </w:p>
        <w:p w14:paraId="3CDE7B21" w14:textId="6751D3F3" w:rsidR="0047383E" w:rsidRDefault="005D12CC">
          <w:pPr>
            <w:pStyle w:val="TOC2"/>
            <w:tabs>
              <w:tab w:val="right" w:leader="dot" w:pos="9010"/>
            </w:tabs>
            <w:rPr>
              <w:rFonts w:eastAsiaTheme="minorEastAsia" w:cstheme="minorBidi"/>
              <w:smallCaps w:val="0"/>
              <w:noProof/>
              <w:sz w:val="24"/>
              <w:szCs w:val="24"/>
            </w:rPr>
          </w:pPr>
          <w:hyperlink w:anchor="_Toc37754558" w:history="1">
            <w:r w:rsidR="0047383E" w:rsidRPr="006051E3">
              <w:rPr>
                <w:rStyle w:val="Hyperlink"/>
                <w:noProof/>
              </w:rPr>
              <w:t>Exercise 4</w:t>
            </w:r>
            <w:r w:rsidR="0047383E">
              <w:rPr>
                <w:noProof/>
                <w:webHidden/>
              </w:rPr>
              <w:tab/>
            </w:r>
            <w:r w:rsidR="0047383E">
              <w:rPr>
                <w:noProof/>
                <w:webHidden/>
              </w:rPr>
              <w:fldChar w:fldCharType="begin"/>
            </w:r>
            <w:r w:rsidR="0047383E">
              <w:rPr>
                <w:noProof/>
                <w:webHidden/>
              </w:rPr>
              <w:instrText xml:space="preserve"> PAGEREF _Toc37754558 \h </w:instrText>
            </w:r>
            <w:r w:rsidR="0047383E">
              <w:rPr>
                <w:noProof/>
                <w:webHidden/>
              </w:rPr>
            </w:r>
            <w:r w:rsidR="0047383E">
              <w:rPr>
                <w:noProof/>
                <w:webHidden/>
              </w:rPr>
              <w:fldChar w:fldCharType="separate"/>
            </w:r>
            <w:r w:rsidR="0047383E">
              <w:rPr>
                <w:noProof/>
                <w:webHidden/>
              </w:rPr>
              <w:t>60</w:t>
            </w:r>
            <w:r w:rsidR="0047383E">
              <w:rPr>
                <w:noProof/>
                <w:webHidden/>
              </w:rPr>
              <w:fldChar w:fldCharType="end"/>
            </w:r>
          </w:hyperlink>
        </w:p>
        <w:p w14:paraId="3E268578" w14:textId="61C0D290" w:rsidR="0047383E" w:rsidRDefault="005D12CC">
          <w:pPr>
            <w:pStyle w:val="TOC2"/>
            <w:tabs>
              <w:tab w:val="right" w:leader="dot" w:pos="9010"/>
            </w:tabs>
            <w:rPr>
              <w:rFonts w:eastAsiaTheme="minorEastAsia" w:cstheme="minorBidi"/>
              <w:smallCaps w:val="0"/>
              <w:noProof/>
              <w:sz w:val="24"/>
              <w:szCs w:val="24"/>
            </w:rPr>
          </w:pPr>
          <w:hyperlink w:anchor="_Toc37754559" w:history="1">
            <w:r w:rsidR="0047383E" w:rsidRPr="006051E3">
              <w:rPr>
                <w:rStyle w:val="Hyperlink"/>
                <w:noProof/>
              </w:rPr>
              <w:t>Checkpoint 4</w:t>
            </w:r>
            <w:r w:rsidR="0047383E">
              <w:rPr>
                <w:noProof/>
                <w:webHidden/>
              </w:rPr>
              <w:tab/>
            </w:r>
            <w:r w:rsidR="0047383E">
              <w:rPr>
                <w:noProof/>
                <w:webHidden/>
              </w:rPr>
              <w:fldChar w:fldCharType="begin"/>
            </w:r>
            <w:r w:rsidR="0047383E">
              <w:rPr>
                <w:noProof/>
                <w:webHidden/>
              </w:rPr>
              <w:instrText xml:space="preserve"> PAGEREF _Toc37754559 \h </w:instrText>
            </w:r>
            <w:r w:rsidR="0047383E">
              <w:rPr>
                <w:noProof/>
                <w:webHidden/>
              </w:rPr>
            </w:r>
            <w:r w:rsidR="0047383E">
              <w:rPr>
                <w:noProof/>
                <w:webHidden/>
              </w:rPr>
              <w:fldChar w:fldCharType="separate"/>
            </w:r>
            <w:r w:rsidR="0047383E">
              <w:rPr>
                <w:noProof/>
                <w:webHidden/>
              </w:rPr>
              <w:t>60</w:t>
            </w:r>
            <w:r w:rsidR="0047383E">
              <w:rPr>
                <w:noProof/>
                <w:webHidden/>
              </w:rPr>
              <w:fldChar w:fldCharType="end"/>
            </w:r>
          </w:hyperlink>
        </w:p>
        <w:p w14:paraId="66DB1652" w14:textId="4C8C03C4" w:rsidR="0047383E" w:rsidRDefault="005D12CC">
          <w:pPr>
            <w:pStyle w:val="TOC1"/>
            <w:tabs>
              <w:tab w:val="right" w:leader="dot" w:pos="9010"/>
            </w:tabs>
            <w:rPr>
              <w:rFonts w:eastAsiaTheme="minorEastAsia" w:cstheme="minorBidi"/>
              <w:b w:val="0"/>
              <w:bCs w:val="0"/>
              <w:caps w:val="0"/>
              <w:noProof/>
              <w:sz w:val="24"/>
              <w:szCs w:val="24"/>
            </w:rPr>
          </w:pPr>
          <w:hyperlink w:anchor="_Toc37754560" w:history="1">
            <w:r w:rsidR="0047383E" w:rsidRPr="006051E3">
              <w:rPr>
                <w:rStyle w:val="Hyperlink"/>
                <w:noProof/>
              </w:rPr>
              <w:t>Choosing Response Strategies</w:t>
            </w:r>
            <w:r w:rsidR="0047383E">
              <w:rPr>
                <w:noProof/>
                <w:webHidden/>
              </w:rPr>
              <w:tab/>
            </w:r>
            <w:r w:rsidR="0047383E">
              <w:rPr>
                <w:noProof/>
                <w:webHidden/>
              </w:rPr>
              <w:fldChar w:fldCharType="begin"/>
            </w:r>
            <w:r w:rsidR="0047383E">
              <w:rPr>
                <w:noProof/>
                <w:webHidden/>
              </w:rPr>
              <w:instrText xml:space="preserve"> PAGEREF _Toc37754560 \h </w:instrText>
            </w:r>
            <w:r w:rsidR="0047383E">
              <w:rPr>
                <w:noProof/>
                <w:webHidden/>
              </w:rPr>
            </w:r>
            <w:r w:rsidR="0047383E">
              <w:rPr>
                <w:noProof/>
                <w:webHidden/>
              </w:rPr>
              <w:fldChar w:fldCharType="separate"/>
            </w:r>
            <w:r w:rsidR="0047383E">
              <w:rPr>
                <w:noProof/>
                <w:webHidden/>
              </w:rPr>
              <w:t>63</w:t>
            </w:r>
            <w:r w:rsidR="0047383E">
              <w:rPr>
                <w:noProof/>
                <w:webHidden/>
              </w:rPr>
              <w:fldChar w:fldCharType="end"/>
            </w:r>
          </w:hyperlink>
        </w:p>
        <w:p w14:paraId="7DF43DCC" w14:textId="1A44F948" w:rsidR="0047383E" w:rsidRDefault="005D12CC">
          <w:pPr>
            <w:pStyle w:val="TOC2"/>
            <w:tabs>
              <w:tab w:val="right" w:leader="dot" w:pos="9010"/>
            </w:tabs>
            <w:rPr>
              <w:rFonts w:eastAsiaTheme="minorEastAsia" w:cstheme="minorBidi"/>
              <w:smallCaps w:val="0"/>
              <w:noProof/>
              <w:sz w:val="24"/>
              <w:szCs w:val="24"/>
            </w:rPr>
          </w:pPr>
          <w:hyperlink w:anchor="_Toc37754561" w:history="1">
            <w:r w:rsidR="0047383E" w:rsidRPr="006051E3">
              <w:rPr>
                <w:rStyle w:val="Hyperlink"/>
                <w:noProof/>
              </w:rPr>
              <w:t>Why Use Mathematical Models?</w:t>
            </w:r>
            <w:r w:rsidR="0047383E">
              <w:rPr>
                <w:noProof/>
                <w:webHidden/>
              </w:rPr>
              <w:tab/>
            </w:r>
            <w:r w:rsidR="0047383E">
              <w:rPr>
                <w:noProof/>
                <w:webHidden/>
              </w:rPr>
              <w:fldChar w:fldCharType="begin"/>
            </w:r>
            <w:r w:rsidR="0047383E">
              <w:rPr>
                <w:noProof/>
                <w:webHidden/>
              </w:rPr>
              <w:instrText xml:space="preserve"> PAGEREF _Toc37754561 \h </w:instrText>
            </w:r>
            <w:r w:rsidR="0047383E">
              <w:rPr>
                <w:noProof/>
                <w:webHidden/>
              </w:rPr>
            </w:r>
            <w:r w:rsidR="0047383E">
              <w:rPr>
                <w:noProof/>
                <w:webHidden/>
              </w:rPr>
              <w:fldChar w:fldCharType="separate"/>
            </w:r>
            <w:r w:rsidR="0047383E">
              <w:rPr>
                <w:noProof/>
                <w:webHidden/>
              </w:rPr>
              <w:t>63</w:t>
            </w:r>
            <w:r w:rsidR="0047383E">
              <w:rPr>
                <w:noProof/>
                <w:webHidden/>
              </w:rPr>
              <w:fldChar w:fldCharType="end"/>
            </w:r>
          </w:hyperlink>
        </w:p>
        <w:p w14:paraId="1DF3BE89" w14:textId="11A47B06" w:rsidR="0047383E" w:rsidRDefault="005D12CC">
          <w:pPr>
            <w:pStyle w:val="TOC2"/>
            <w:tabs>
              <w:tab w:val="right" w:leader="dot" w:pos="9010"/>
            </w:tabs>
            <w:rPr>
              <w:rFonts w:eastAsiaTheme="minorEastAsia" w:cstheme="minorBidi"/>
              <w:smallCaps w:val="0"/>
              <w:noProof/>
              <w:sz w:val="24"/>
              <w:szCs w:val="24"/>
            </w:rPr>
          </w:pPr>
          <w:hyperlink w:anchor="_Toc37754562" w:history="1">
            <w:r w:rsidR="0047383E" w:rsidRPr="006051E3">
              <w:rPr>
                <w:rStyle w:val="Hyperlink"/>
                <w:noProof/>
                <w:lang w:val="en-US"/>
              </w:rPr>
              <w:t>Starting With Data</w:t>
            </w:r>
            <w:r w:rsidR="0047383E">
              <w:rPr>
                <w:noProof/>
                <w:webHidden/>
              </w:rPr>
              <w:tab/>
            </w:r>
            <w:r w:rsidR="0047383E">
              <w:rPr>
                <w:noProof/>
                <w:webHidden/>
              </w:rPr>
              <w:fldChar w:fldCharType="begin"/>
            </w:r>
            <w:r w:rsidR="0047383E">
              <w:rPr>
                <w:noProof/>
                <w:webHidden/>
              </w:rPr>
              <w:instrText xml:space="preserve"> PAGEREF _Toc37754562 \h </w:instrText>
            </w:r>
            <w:r w:rsidR="0047383E">
              <w:rPr>
                <w:noProof/>
                <w:webHidden/>
              </w:rPr>
            </w:r>
            <w:r w:rsidR="0047383E">
              <w:rPr>
                <w:noProof/>
                <w:webHidden/>
              </w:rPr>
              <w:fldChar w:fldCharType="separate"/>
            </w:r>
            <w:r w:rsidR="0047383E">
              <w:rPr>
                <w:noProof/>
                <w:webHidden/>
              </w:rPr>
              <w:t>64</w:t>
            </w:r>
            <w:r w:rsidR="0047383E">
              <w:rPr>
                <w:noProof/>
                <w:webHidden/>
              </w:rPr>
              <w:fldChar w:fldCharType="end"/>
            </w:r>
          </w:hyperlink>
        </w:p>
        <w:p w14:paraId="2AE15853" w14:textId="097175DE" w:rsidR="0047383E" w:rsidRDefault="005D12CC">
          <w:pPr>
            <w:pStyle w:val="TOC2"/>
            <w:tabs>
              <w:tab w:val="right" w:leader="dot" w:pos="9010"/>
            </w:tabs>
            <w:rPr>
              <w:rFonts w:eastAsiaTheme="minorEastAsia" w:cstheme="minorBidi"/>
              <w:smallCaps w:val="0"/>
              <w:noProof/>
              <w:sz w:val="24"/>
              <w:szCs w:val="24"/>
            </w:rPr>
          </w:pPr>
          <w:hyperlink w:anchor="_Toc37754563" w:history="1">
            <w:r w:rsidR="0047383E" w:rsidRPr="006051E3">
              <w:rPr>
                <w:rStyle w:val="Hyperlink"/>
                <w:noProof/>
              </w:rPr>
              <w:t>Should I Trust The Data?</w:t>
            </w:r>
            <w:r w:rsidR="0047383E">
              <w:rPr>
                <w:noProof/>
                <w:webHidden/>
              </w:rPr>
              <w:tab/>
            </w:r>
            <w:r w:rsidR="0047383E">
              <w:rPr>
                <w:noProof/>
                <w:webHidden/>
              </w:rPr>
              <w:fldChar w:fldCharType="begin"/>
            </w:r>
            <w:r w:rsidR="0047383E">
              <w:rPr>
                <w:noProof/>
                <w:webHidden/>
              </w:rPr>
              <w:instrText xml:space="preserve"> PAGEREF _Toc37754563 \h </w:instrText>
            </w:r>
            <w:r w:rsidR="0047383E">
              <w:rPr>
                <w:noProof/>
                <w:webHidden/>
              </w:rPr>
            </w:r>
            <w:r w:rsidR="0047383E">
              <w:rPr>
                <w:noProof/>
                <w:webHidden/>
              </w:rPr>
              <w:fldChar w:fldCharType="separate"/>
            </w:r>
            <w:r w:rsidR="0047383E">
              <w:rPr>
                <w:noProof/>
                <w:webHidden/>
              </w:rPr>
              <w:t>65</w:t>
            </w:r>
            <w:r w:rsidR="0047383E">
              <w:rPr>
                <w:noProof/>
                <w:webHidden/>
              </w:rPr>
              <w:fldChar w:fldCharType="end"/>
            </w:r>
          </w:hyperlink>
        </w:p>
        <w:p w14:paraId="220637BA" w14:textId="2DEF2AFE" w:rsidR="0047383E" w:rsidRDefault="005D12CC">
          <w:pPr>
            <w:pStyle w:val="TOC2"/>
            <w:tabs>
              <w:tab w:val="right" w:leader="dot" w:pos="9010"/>
            </w:tabs>
            <w:rPr>
              <w:rFonts w:eastAsiaTheme="minorEastAsia" w:cstheme="minorBidi"/>
              <w:smallCaps w:val="0"/>
              <w:noProof/>
              <w:sz w:val="24"/>
              <w:szCs w:val="24"/>
            </w:rPr>
          </w:pPr>
          <w:hyperlink w:anchor="_Toc37754564" w:history="1">
            <w:r w:rsidR="0047383E" w:rsidRPr="006051E3">
              <w:rPr>
                <w:rStyle w:val="Hyperlink"/>
                <w:noProof/>
              </w:rPr>
              <w:t>How to Read The Data</w:t>
            </w:r>
            <w:r w:rsidR="0047383E">
              <w:rPr>
                <w:noProof/>
                <w:webHidden/>
              </w:rPr>
              <w:tab/>
            </w:r>
            <w:r w:rsidR="0047383E">
              <w:rPr>
                <w:noProof/>
                <w:webHidden/>
              </w:rPr>
              <w:fldChar w:fldCharType="begin"/>
            </w:r>
            <w:r w:rsidR="0047383E">
              <w:rPr>
                <w:noProof/>
                <w:webHidden/>
              </w:rPr>
              <w:instrText xml:space="preserve"> PAGEREF _Toc37754564 \h </w:instrText>
            </w:r>
            <w:r w:rsidR="0047383E">
              <w:rPr>
                <w:noProof/>
                <w:webHidden/>
              </w:rPr>
            </w:r>
            <w:r w:rsidR="0047383E">
              <w:rPr>
                <w:noProof/>
                <w:webHidden/>
              </w:rPr>
              <w:fldChar w:fldCharType="separate"/>
            </w:r>
            <w:r w:rsidR="0047383E">
              <w:rPr>
                <w:noProof/>
                <w:webHidden/>
              </w:rPr>
              <w:t>66</w:t>
            </w:r>
            <w:r w:rsidR="0047383E">
              <w:rPr>
                <w:noProof/>
                <w:webHidden/>
              </w:rPr>
              <w:fldChar w:fldCharType="end"/>
            </w:r>
          </w:hyperlink>
        </w:p>
        <w:p w14:paraId="6394B0A9" w14:textId="516F1BDC" w:rsidR="0047383E" w:rsidRDefault="005D12CC">
          <w:pPr>
            <w:pStyle w:val="TOC3"/>
            <w:tabs>
              <w:tab w:val="right" w:leader="dot" w:pos="9010"/>
            </w:tabs>
            <w:rPr>
              <w:rFonts w:eastAsiaTheme="minorEastAsia" w:cstheme="minorBidi"/>
              <w:i w:val="0"/>
              <w:iCs w:val="0"/>
              <w:noProof/>
              <w:sz w:val="24"/>
              <w:szCs w:val="24"/>
            </w:rPr>
          </w:pPr>
          <w:hyperlink w:anchor="_Toc37754565" w:history="1">
            <w:r w:rsidR="0047383E" w:rsidRPr="006051E3">
              <w:rPr>
                <w:rStyle w:val="Hyperlink"/>
                <w:noProof/>
              </w:rPr>
              <w:t>Sample space</w:t>
            </w:r>
            <w:r w:rsidR="0047383E">
              <w:rPr>
                <w:noProof/>
                <w:webHidden/>
              </w:rPr>
              <w:tab/>
            </w:r>
            <w:r w:rsidR="0047383E">
              <w:rPr>
                <w:noProof/>
                <w:webHidden/>
              </w:rPr>
              <w:fldChar w:fldCharType="begin"/>
            </w:r>
            <w:r w:rsidR="0047383E">
              <w:rPr>
                <w:noProof/>
                <w:webHidden/>
              </w:rPr>
              <w:instrText xml:space="preserve"> PAGEREF _Toc37754565 \h </w:instrText>
            </w:r>
            <w:r w:rsidR="0047383E">
              <w:rPr>
                <w:noProof/>
                <w:webHidden/>
              </w:rPr>
            </w:r>
            <w:r w:rsidR="0047383E">
              <w:rPr>
                <w:noProof/>
                <w:webHidden/>
              </w:rPr>
              <w:fldChar w:fldCharType="separate"/>
            </w:r>
            <w:r w:rsidR="0047383E">
              <w:rPr>
                <w:noProof/>
                <w:webHidden/>
              </w:rPr>
              <w:t>66</w:t>
            </w:r>
            <w:r w:rsidR="0047383E">
              <w:rPr>
                <w:noProof/>
                <w:webHidden/>
              </w:rPr>
              <w:fldChar w:fldCharType="end"/>
            </w:r>
          </w:hyperlink>
        </w:p>
        <w:p w14:paraId="5A4A3848" w14:textId="70C45525" w:rsidR="0047383E" w:rsidRDefault="005D12CC">
          <w:pPr>
            <w:pStyle w:val="TOC3"/>
            <w:tabs>
              <w:tab w:val="right" w:leader="dot" w:pos="9010"/>
            </w:tabs>
            <w:rPr>
              <w:rFonts w:eastAsiaTheme="minorEastAsia" w:cstheme="minorBidi"/>
              <w:i w:val="0"/>
              <w:iCs w:val="0"/>
              <w:noProof/>
              <w:sz w:val="24"/>
              <w:szCs w:val="24"/>
            </w:rPr>
          </w:pPr>
          <w:hyperlink w:anchor="_Toc37754566" w:history="1">
            <w:r w:rsidR="0047383E" w:rsidRPr="006051E3">
              <w:rPr>
                <w:rStyle w:val="Hyperlink"/>
                <w:noProof/>
              </w:rPr>
              <w:t>Sets</w:t>
            </w:r>
            <w:r w:rsidR="0047383E">
              <w:rPr>
                <w:noProof/>
                <w:webHidden/>
              </w:rPr>
              <w:tab/>
            </w:r>
            <w:r w:rsidR="0047383E">
              <w:rPr>
                <w:noProof/>
                <w:webHidden/>
              </w:rPr>
              <w:fldChar w:fldCharType="begin"/>
            </w:r>
            <w:r w:rsidR="0047383E">
              <w:rPr>
                <w:noProof/>
                <w:webHidden/>
              </w:rPr>
              <w:instrText xml:space="preserve"> PAGEREF _Toc37754566 \h </w:instrText>
            </w:r>
            <w:r w:rsidR="0047383E">
              <w:rPr>
                <w:noProof/>
                <w:webHidden/>
              </w:rPr>
            </w:r>
            <w:r w:rsidR="0047383E">
              <w:rPr>
                <w:noProof/>
                <w:webHidden/>
              </w:rPr>
              <w:fldChar w:fldCharType="separate"/>
            </w:r>
            <w:r w:rsidR="0047383E">
              <w:rPr>
                <w:noProof/>
                <w:webHidden/>
              </w:rPr>
              <w:t>67</w:t>
            </w:r>
            <w:r w:rsidR="0047383E">
              <w:rPr>
                <w:noProof/>
                <w:webHidden/>
              </w:rPr>
              <w:fldChar w:fldCharType="end"/>
            </w:r>
          </w:hyperlink>
        </w:p>
        <w:p w14:paraId="6C5E09C8" w14:textId="5C707250" w:rsidR="0047383E" w:rsidRDefault="005D12CC">
          <w:pPr>
            <w:pStyle w:val="TOC3"/>
            <w:tabs>
              <w:tab w:val="right" w:leader="dot" w:pos="9010"/>
            </w:tabs>
            <w:rPr>
              <w:rFonts w:eastAsiaTheme="minorEastAsia" w:cstheme="minorBidi"/>
              <w:i w:val="0"/>
              <w:iCs w:val="0"/>
              <w:noProof/>
              <w:sz w:val="24"/>
              <w:szCs w:val="24"/>
            </w:rPr>
          </w:pPr>
          <w:hyperlink w:anchor="_Toc37754567" w:history="1">
            <w:r w:rsidR="0047383E" w:rsidRPr="006051E3">
              <w:rPr>
                <w:rStyle w:val="Hyperlink"/>
                <w:noProof/>
              </w:rPr>
              <w:t>Time Series</w:t>
            </w:r>
            <w:r w:rsidR="0047383E">
              <w:rPr>
                <w:noProof/>
                <w:webHidden/>
              </w:rPr>
              <w:tab/>
            </w:r>
            <w:r w:rsidR="0047383E">
              <w:rPr>
                <w:noProof/>
                <w:webHidden/>
              </w:rPr>
              <w:fldChar w:fldCharType="begin"/>
            </w:r>
            <w:r w:rsidR="0047383E">
              <w:rPr>
                <w:noProof/>
                <w:webHidden/>
              </w:rPr>
              <w:instrText xml:space="preserve"> PAGEREF _Toc37754567 \h </w:instrText>
            </w:r>
            <w:r w:rsidR="0047383E">
              <w:rPr>
                <w:noProof/>
                <w:webHidden/>
              </w:rPr>
            </w:r>
            <w:r w:rsidR="0047383E">
              <w:rPr>
                <w:noProof/>
                <w:webHidden/>
              </w:rPr>
              <w:fldChar w:fldCharType="separate"/>
            </w:r>
            <w:r w:rsidR="0047383E">
              <w:rPr>
                <w:noProof/>
                <w:webHidden/>
              </w:rPr>
              <w:t>68</w:t>
            </w:r>
            <w:r w:rsidR="0047383E">
              <w:rPr>
                <w:noProof/>
                <w:webHidden/>
              </w:rPr>
              <w:fldChar w:fldCharType="end"/>
            </w:r>
          </w:hyperlink>
        </w:p>
        <w:p w14:paraId="6EAA1F83" w14:textId="6599DC0E" w:rsidR="0047383E" w:rsidRDefault="005D12CC">
          <w:pPr>
            <w:pStyle w:val="TOC3"/>
            <w:tabs>
              <w:tab w:val="right" w:leader="dot" w:pos="9010"/>
            </w:tabs>
            <w:rPr>
              <w:rFonts w:eastAsiaTheme="minorEastAsia" w:cstheme="minorBidi"/>
              <w:i w:val="0"/>
              <w:iCs w:val="0"/>
              <w:noProof/>
              <w:sz w:val="24"/>
              <w:szCs w:val="24"/>
            </w:rPr>
          </w:pPr>
          <w:hyperlink w:anchor="_Toc37754568" w:history="1">
            <w:r w:rsidR="0047383E" w:rsidRPr="006051E3">
              <w:rPr>
                <w:rStyle w:val="Hyperlink"/>
                <w:noProof/>
              </w:rPr>
              <w:t>Time Series Graphs Seen in COVID-19 Studies</w:t>
            </w:r>
            <w:r w:rsidR="0047383E">
              <w:rPr>
                <w:noProof/>
                <w:webHidden/>
              </w:rPr>
              <w:tab/>
            </w:r>
            <w:r w:rsidR="0047383E">
              <w:rPr>
                <w:noProof/>
                <w:webHidden/>
              </w:rPr>
              <w:fldChar w:fldCharType="begin"/>
            </w:r>
            <w:r w:rsidR="0047383E">
              <w:rPr>
                <w:noProof/>
                <w:webHidden/>
              </w:rPr>
              <w:instrText xml:space="preserve"> PAGEREF _Toc37754568 \h </w:instrText>
            </w:r>
            <w:r w:rsidR="0047383E">
              <w:rPr>
                <w:noProof/>
                <w:webHidden/>
              </w:rPr>
            </w:r>
            <w:r w:rsidR="0047383E">
              <w:rPr>
                <w:noProof/>
                <w:webHidden/>
              </w:rPr>
              <w:fldChar w:fldCharType="separate"/>
            </w:r>
            <w:r w:rsidR="0047383E">
              <w:rPr>
                <w:noProof/>
                <w:webHidden/>
              </w:rPr>
              <w:t>69</w:t>
            </w:r>
            <w:r w:rsidR="0047383E">
              <w:rPr>
                <w:noProof/>
                <w:webHidden/>
              </w:rPr>
              <w:fldChar w:fldCharType="end"/>
            </w:r>
          </w:hyperlink>
        </w:p>
        <w:p w14:paraId="0F87C720" w14:textId="175099BA" w:rsidR="0047383E" w:rsidRDefault="005D12CC">
          <w:pPr>
            <w:pStyle w:val="TOC2"/>
            <w:tabs>
              <w:tab w:val="right" w:leader="dot" w:pos="9010"/>
            </w:tabs>
            <w:rPr>
              <w:rFonts w:eastAsiaTheme="minorEastAsia" w:cstheme="minorBidi"/>
              <w:smallCaps w:val="0"/>
              <w:noProof/>
              <w:sz w:val="24"/>
              <w:szCs w:val="24"/>
            </w:rPr>
          </w:pPr>
          <w:hyperlink w:anchor="_Toc37754569" w:history="1">
            <w:r w:rsidR="0047383E" w:rsidRPr="006051E3">
              <w:rPr>
                <w:rStyle w:val="Hyperlink"/>
                <w:noProof/>
              </w:rPr>
              <w:t>Exponential Growth</w:t>
            </w:r>
            <w:r w:rsidR="0047383E">
              <w:rPr>
                <w:noProof/>
                <w:webHidden/>
              </w:rPr>
              <w:tab/>
            </w:r>
            <w:r w:rsidR="0047383E">
              <w:rPr>
                <w:noProof/>
                <w:webHidden/>
              </w:rPr>
              <w:fldChar w:fldCharType="begin"/>
            </w:r>
            <w:r w:rsidR="0047383E">
              <w:rPr>
                <w:noProof/>
                <w:webHidden/>
              </w:rPr>
              <w:instrText xml:space="preserve"> PAGEREF _Toc37754569 \h </w:instrText>
            </w:r>
            <w:r w:rsidR="0047383E">
              <w:rPr>
                <w:noProof/>
                <w:webHidden/>
              </w:rPr>
            </w:r>
            <w:r w:rsidR="0047383E">
              <w:rPr>
                <w:noProof/>
                <w:webHidden/>
              </w:rPr>
              <w:fldChar w:fldCharType="separate"/>
            </w:r>
            <w:r w:rsidR="0047383E">
              <w:rPr>
                <w:noProof/>
                <w:webHidden/>
              </w:rPr>
              <w:t>71</w:t>
            </w:r>
            <w:r w:rsidR="0047383E">
              <w:rPr>
                <w:noProof/>
                <w:webHidden/>
              </w:rPr>
              <w:fldChar w:fldCharType="end"/>
            </w:r>
          </w:hyperlink>
        </w:p>
        <w:p w14:paraId="66EEC4B4" w14:textId="4EFAFE2C" w:rsidR="0047383E" w:rsidRDefault="005D12CC">
          <w:pPr>
            <w:pStyle w:val="TOC3"/>
            <w:tabs>
              <w:tab w:val="right" w:leader="dot" w:pos="9010"/>
            </w:tabs>
            <w:rPr>
              <w:rFonts w:eastAsiaTheme="minorEastAsia" w:cstheme="minorBidi"/>
              <w:i w:val="0"/>
              <w:iCs w:val="0"/>
              <w:noProof/>
              <w:sz w:val="24"/>
              <w:szCs w:val="24"/>
            </w:rPr>
          </w:pPr>
          <w:hyperlink w:anchor="_Toc37754570" w:history="1">
            <w:r w:rsidR="0047383E" w:rsidRPr="006051E3">
              <w:rPr>
                <w:rStyle w:val="Hyperlink"/>
                <w:noProof/>
              </w:rPr>
              <w:t>Doubling Time</w:t>
            </w:r>
            <w:r w:rsidR="0047383E">
              <w:rPr>
                <w:noProof/>
                <w:webHidden/>
              </w:rPr>
              <w:tab/>
            </w:r>
            <w:r w:rsidR="0047383E">
              <w:rPr>
                <w:noProof/>
                <w:webHidden/>
              </w:rPr>
              <w:fldChar w:fldCharType="begin"/>
            </w:r>
            <w:r w:rsidR="0047383E">
              <w:rPr>
                <w:noProof/>
                <w:webHidden/>
              </w:rPr>
              <w:instrText xml:space="preserve"> PAGEREF _Toc37754570 \h </w:instrText>
            </w:r>
            <w:r w:rsidR="0047383E">
              <w:rPr>
                <w:noProof/>
                <w:webHidden/>
              </w:rPr>
            </w:r>
            <w:r w:rsidR="0047383E">
              <w:rPr>
                <w:noProof/>
                <w:webHidden/>
              </w:rPr>
              <w:fldChar w:fldCharType="separate"/>
            </w:r>
            <w:r w:rsidR="0047383E">
              <w:rPr>
                <w:noProof/>
                <w:webHidden/>
              </w:rPr>
              <w:t>72</w:t>
            </w:r>
            <w:r w:rsidR="0047383E">
              <w:rPr>
                <w:noProof/>
                <w:webHidden/>
              </w:rPr>
              <w:fldChar w:fldCharType="end"/>
            </w:r>
          </w:hyperlink>
        </w:p>
        <w:p w14:paraId="70FD226D" w14:textId="67E1D18C" w:rsidR="0047383E" w:rsidRDefault="005D12CC">
          <w:pPr>
            <w:pStyle w:val="TOC3"/>
            <w:tabs>
              <w:tab w:val="right" w:leader="dot" w:pos="9010"/>
            </w:tabs>
            <w:rPr>
              <w:rFonts w:eastAsiaTheme="minorEastAsia" w:cstheme="minorBidi"/>
              <w:i w:val="0"/>
              <w:iCs w:val="0"/>
              <w:noProof/>
              <w:sz w:val="24"/>
              <w:szCs w:val="24"/>
            </w:rPr>
          </w:pPr>
          <w:hyperlink w:anchor="_Toc37754571" w:history="1">
            <w:r w:rsidR="0047383E" w:rsidRPr="006051E3">
              <w:rPr>
                <w:rStyle w:val="Hyperlink"/>
                <w:noProof/>
              </w:rPr>
              <w:t>Comparing Different Doubling Times</w:t>
            </w:r>
            <w:r w:rsidR="0047383E">
              <w:rPr>
                <w:noProof/>
                <w:webHidden/>
              </w:rPr>
              <w:tab/>
            </w:r>
            <w:r w:rsidR="0047383E">
              <w:rPr>
                <w:noProof/>
                <w:webHidden/>
              </w:rPr>
              <w:fldChar w:fldCharType="begin"/>
            </w:r>
            <w:r w:rsidR="0047383E">
              <w:rPr>
                <w:noProof/>
                <w:webHidden/>
              </w:rPr>
              <w:instrText xml:space="preserve"> PAGEREF _Toc37754571 \h </w:instrText>
            </w:r>
            <w:r w:rsidR="0047383E">
              <w:rPr>
                <w:noProof/>
                <w:webHidden/>
              </w:rPr>
            </w:r>
            <w:r w:rsidR="0047383E">
              <w:rPr>
                <w:noProof/>
                <w:webHidden/>
              </w:rPr>
              <w:fldChar w:fldCharType="separate"/>
            </w:r>
            <w:r w:rsidR="0047383E">
              <w:rPr>
                <w:noProof/>
                <w:webHidden/>
              </w:rPr>
              <w:t>74</w:t>
            </w:r>
            <w:r w:rsidR="0047383E">
              <w:rPr>
                <w:noProof/>
                <w:webHidden/>
              </w:rPr>
              <w:fldChar w:fldCharType="end"/>
            </w:r>
          </w:hyperlink>
        </w:p>
        <w:p w14:paraId="3A1EA529" w14:textId="0C013B00" w:rsidR="0047383E" w:rsidRDefault="005D12CC">
          <w:pPr>
            <w:pStyle w:val="TOC2"/>
            <w:tabs>
              <w:tab w:val="right" w:leader="dot" w:pos="9010"/>
            </w:tabs>
            <w:rPr>
              <w:rFonts w:eastAsiaTheme="minorEastAsia" w:cstheme="minorBidi"/>
              <w:smallCaps w:val="0"/>
              <w:noProof/>
              <w:sz w:val="24"/>
              <w:szCs w:val="24"/>
            </w:rPr>
          </w:pPr>
          <w:hyperlink w:anchor="_Toc37754572" w:history="1">
            <w:r w:rsidR="0047383E" w:rsidRPr="006051E3">
              <w:rPr>
                <w:rStyle w:val="Hyperlink"/>
                <w:noProof/>
              </w:rPr>
              <w:t>Summaries</w:t>
            </w:r>
            <w:r w:rsidR="0047383E">
              <w:rPr>
                <w:noProof/>
                <w:webHidden/>
              </w:rPr>
              <w:tab/>
            </w:r>
            <w:r w:rsidR="0047383E">
              <w:rPr>
                <w:noProof/>
                <w:webHidden/>
              </w:rPr>
              <w:fldChar w:fldCharType="begin"/>
            </w:r>
            <w:r w:rsidR="0047383E">
              <w:rPr>
                <w:noProof/>
                <w:webHidden/>
              </w:rPr>
              <w:instrText xml:space="preserve"> PAGEREF _Toc37754572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44B2EF95" w14:textId="0192D493" w:rsidR="0047383E" w:rsidRDefault="005D12CC">
          <w:pPr>
            <w:pStyle w:val="TOC3"/>
            <w:tabs>
              <w:tab w:val="right" w:leader="dot" w:pos="9010"/>
            </w:tabs>
            <w:rPr>
              <w:rFonts w:eastAsiaTheme="minorEastAsia" w:cstheme="minorBidi"/>
              <w:i w:val="0"/>
              <w:iCs w:val="0"/>
              <w:noProof/>
              <w:sz w:val="24"/>
              <w:szCs w:val="24"/>
            </w:rPr>
          </w:pPr>
          <w:hyperlink w:anchor="_Toc37754573" w:history="1">
            <w:r w:rsidR="0047383E" w:rsidRPr="006051E3">
              <w:rPr>
                <w:rStyle w:val="Hyperlink"/>
                <w:noProof/>
              </w:rPr>
              <w:t>New Daily Cases vs Cumulative Number of Cases</w:t>
            </w:r>
            <w:r w:rsidR="0047383E">
              <w:rPr>
                <w:noProof/>
                <w:webHidden/>
              </w:rPr>
              <w:tab/>
            </w:r>
            <w:r w:rsidR="0047383E">
              <w:rPr>
                <w:noProof/>
                <w:webHidden/>
              </w:rPr>
              <w:fldChar w:fldCharType="begin"/>
            </w:r>
            <w:r w:rsidR="0047383E">
              <w:rPr>
                <w:noProof/>
                <w:webHidden/>
              </w:rPr>
              <w:instrText xml:space="preserve"> PAGEREF _Toc37754573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1F9E113B" w14:textId="250DA017" w:rsidR="0047383E" w:rsidRDefault="005D12CC">
          <w:pPr>
            <w:pStyle w:val="TOC3"/>
            <w:tabs>
              <w:tab w:val="right" w:leader="dot" w:pos="9010"/>
            </w:tabs>
            <w:rPr>
              <w:rFonts w:eastAsiaTheme="minorEastAsia" w:cstheme="minorBidi"/>
              <w:i w:val="0"/>
              <w:iCs w:val="0"/>
              <w:noProof/>
              <w:sz w:val="24"/>
              <w:szCs w:val="24"/>
            </w:rPr>
          </w:pPr>
          <w:hyperlink w:anchor="_Toc37754574" w:history="1">
            <w:r w:rsidR="0047383E" w:rsidRPr="006051E3">
              <w:rPr>
                <w:rStyle w:val="Hyperlink"/>
                <w:noProof/>
              </w:rPr>
              <w:t>Hospital Admissions, Intensive Care Cases and Deaths</w:t>
            </w:r>
            <w:r w:rsidR="0047383E">
              <w:rPr>
                <w:noProof/>
                <w:webHidden/>
              </w:rPr>
              <w:tab/>
            </w:r>
            <w:r w:rsidR="0047383E">
              <w:rPr>
                <w:noProof/>
                <w:webHidden/>
              </w:rPr>
              <w:fldChar w:fldCharType="begin"/>
            </w:r>
            <w:r w:rsidR="0047383E">
              <w:rPr>
                <w:noProof/>
                <w:webHidden/>
              </w:rPr>
              <w:instrText xml:space="preserve"> PAGEREF _Toc37754574 \h </w:instrText>
            </w:r>
            <w:r w:rsidR="0047383E">
              <w:rPr>
                <w:noProof/>
                <w:webHidden/>
              </w:rPr>
            </w:r>
            <w:r w:rsidR="0047383E">
              <w:rPr>
                <w:noProof/>
                <w:webHidden/>
              </w:rPr>
              <w:fldChar w:fldCharType="separate"/>
            </w:r>
            <w:r w:rsidR="0047383E">
              <w:rPr>
                <w:noProof/>
                <w:webHidden/>
              </w:rPr>
              <w:t>76</w:t>
            </w:r>
            <w:r w:rsidR="0047383E">
              <w:rPr>
                <w:noProof/>
                <w:webHidden/>
              </w:rPr>
              <w:fldChar w:fldCharType="end"/>
            </w:r>
          </w:hyperlink>
        </w:p>
        <w:p w14:paraId="0E07BFB5" w14:textId="28049BE4" w:rsidR="0047383E" w:rsidRDefault="005D12CC">
          <w:pPr>
            <w:pStyle w:val="TOC3"/>
            <w:tabs>
              <w:tab w:val="right" w:leader="dot" w:pos="9010"/>
            </w:tabs>
            <w:rPr>
              <w:rFonts w:eastAsiaTheme="minorEastAsia" w:cstheme="minorBidi"/>
              <w:i w:val="0"/>
              <w:iCs w:val="0"/>
              <w:noProof/>
              <w:sz w:val="24"/>
              <w:szCs w:val="24"/>
            </w:rPr>
          </w:pPr>
          <w:hyperlink w:anchor="_Toc37754575" w:history="1">
            <w:r w:rsidR="0047383E" w:rsidRPr="006051E3">
              <w:rPr>
                <w:rStyle w:val="Hyperlink"/>
                <w:noProof/>
              </w:rPr>
              <w:t>Intensive Care Requirements and Capacity</w:t>
            </w:r>
            <w:r w:rsidR="0047383E">
              <w:rPr>
                <w:noProof/>
                <w:webHidden/>
              </w:rPr>
              <w:tab/>
            </w:r>
            <w:r w:rsidR="0047383E">
              <w:rPr>
                <w:noProof/>
                <w:webHidden/>
              </w:rPr>
              <w:fldChar w:fldCharType="begin"/>
            </w:r>
            <w:r w:rsidR="0047383E">
              <w:rPr>
                <w:noProof/>
                <w:webHidden/>
              </w:rPr>
              <w:instrText xml:space="preserve"> PAGEREF _Toc37754575 \h </w:instrText>
            </w:r>
            <w:r w:rsidR="0047383E">
              <w:rPr>
                <w:noProof/>
                <w:webHidden/>
              </w:rPr>
            </w:r>
            <w:r w:rsidR="0047383E">
              <w:rPr>
                <w:noProof/>
                <w:webHidden/>
              </w:rPr>
              <w:fldChar w:fldCharType="separate"/>
            </w:r>
            <w:r w:rsidR="0047383E">
              <w:rPr>
                <w:noProof/>
                <w:webHidden/>
              </w:rPr>
              <w:t>77</w:t>
            </w:r>
            <w:r w:rsidR="0047383E">
              <w:rPr>
                <w:noProof/>
                <w:webHidden/>
              </w:rPr>
              <w:fldChar w:fldCharType="end"/>
            </w:r>
          </w:hyperlink>
        </w:p>
        <w:p w14:paraId="5A5229DD" w14:textId="763FE7F7" w:rsidR="0047383E" w:rsidRDefault="005D12CC">
          <w:pPr>
            <w:pStyle w:val="TOC2"/>
            <w:tabs>
              <w:tab w:val="right" w:leader="dot" w:pos="9010"/>
            </w:tabs>
            <w:rPr>
              <w:rFonts w:eastAsiaTheme="minorEastAsia" w:cstheme="minorBidi"/>
              <w:smallCaps w:val="0"/>
              <w:noProof/>
              <w:sz w:val="24"/>
              <w:szCs w:val="24"/>
            </w:rPr>
          </w:pPr>
          <w:hyperlink w:anchor="_Toc37754576" w:history="1">
            <w:r w:rsidR="0047383E" w:rsidRPr="006051E3">
              <w:rPr>
                <w:rStyle w:val="Hyperlink"/>
                <w:rFonts w:ascii="Times New Roman" w:hAnsi="Times New Roman" w:cs="Times New Roman"/>
                <w:noProof/>
              </w:rPr>
              <w:t>R</w:t>
            </w:r>
            <w:r w:rsidR="0047383E" w:rsidRPr="006051E3">
              <w:rPr>
                <w:rStyle w:val="Hyperlink"/>
                <w:rFonts w:ascii="Times New Roman" w:hAnsi="Times New Roman" w:cs="Times New Roman"/>
                <w:noProof/>
                <w:vertAlign w:val="subscript"/>
              </w:rPr>
              <w:t>0</w:t>
            </w:r>
            <w:r w:rsidR="0047383E" w:rsidRPr="006051E3">
              <w:rPr>
                <w:rStyle w:val="Hyperlink"/>
                <w:noProof/>
              </w:rPr>
              <w:t xml:space="preserve"> and Other Important Parameters</w:t>
            </w:r>
            <w:r w:rsidR="0047383E">
              <w:rPr>
                <w:noProof/>
                <w:webHidden/>
              </w:rPr>
              <w:tab/>
            </w:r>
            <w:r w:rsidR="0047383E">
              <w:rPr>
                <w:noProof/>
                <w:webHidden/>
              </w:rPr>
              <w:fldChar w:fldCharType="begin"/>
            </w:r>
            <w:r w:rsidR="0047383E">
              <w:rPr>
                <w:noProof/>
                <w:webHidden/>
              </w:rPr>
              <w:instrText xml:space="preserve"> PAGEREF _Toc37754576 \h </w:instrText>
            </w:r>
            <w:r w:rsidR="0047383E">
              <w:rPr>
                <w:noProof/>
                <w:webHidden/>
              </w:rPr>
            </w:r>
            <w:r w:rsidR="0047383E">
              <w:rPr>
                <w:noProof/>
                <w:webHidden/>
              </w:rPr>
              <w:fldChar w:fldCharType="separate"/>
            </w:r>
            <w:r w:rsidR="0047383E">
              <w:rPr>
                <w:noProof/>
                <w:webHidden/>
              </w:rPr>
              <w:t>78</w:t>
            </w:r>
            <w:r w:rsidR="0047383E">
              <w:rPr>
                <w:noProof/>
                <w:webHidden/>
              </w:rPr>
              <w:fldChar w:fldCharType="end"/>
            </w:r>
          </w:hyperlink>
        </w:p>
        <w:p w14:paraId="1D1CFC72" w14:textId="1572CCD0" w:rsidR="0047383E" w:rsidRDefault="005D12CC">
          <w:pPr>
            <w:pStyle w:val="TOC3"/>
            <w:tabs>
              <w:tab w:val="right" w:leader="dot" w:pos="9010"/>
            </w:tabs>
            <w:rPr>
              <w:rFonts w:eastAsiaTheme="minorEastAsia" w:cstheme="minorBidi"/>
              <w:i w:val="0"/>
              <w:iCs w:val="0"/>
              <w:noProof/>
              <w:sz w:val="24"/>
              <w:szCs w:val="24"/>
            </w:rPr>
          </w:pPr>
          <w:hyperlink w:anchor="_Toc37754577" w:history="1">
            <w:r w:rsidR="0047383E" w:rsidRPr="006051E3">
              <w:rPr>
                <w:rStyle w:val="Hyperlink"/>
                <w:noProof/>
              </w:rPr>
              <w:t xml:space="preserve">Beta </w:t>
            </w:r>
            <w:r w:rsidR="0047383E" w:rsidRPr="006051E3">
              <w:rPr>
                <w:rStyle w:val="Hyperlink"/>
                <w:rFonts w:ascii="Calibri" w:hAnsi="Calibri" w:cs="Calibri"/>
                <w:noProof/>
              </w:rPr>
              <w:t>ß</w:t>
            </w:r>
            <w:r w:rsidR="0047383E" w:rsidRPr="006051E3">
              <w:rPr>
                <w:rStyle w:val="Hyperlink"/>
                <w:noProof/>
              </w:rPr>
              <w:t xml:space="preserve"> and Gamma </w:t>
            </w:r>
            <w:r w:rsidR="0047383E" w:rsidRPr="006051E3">
              <w:rPr>
                <w:rStyle w:val="Hyperlink"/>
                <w:rFonts w:ascii="Calibri" w:hAnsi="Calibri" w:cs="Calibri"/>
                <w:noProof/>
              </w:rPr>
              <w:t>γ</w:t>
            </w:r>
            <w:r w:rsidR="0047383E">
              <w:rPr>
                <w:noProof/>
                <w:webHidden/>
              </w:rPr>
              <w:tab/>
            </w:r>
            <w:r w:rsidR="0047383E">
              <w:rPr>
                <w:noProof/>
                <w:webHidden/>
              </w:rPr>
              <w:fldChar w:fldCharType="begin"/>
            </w:r>
            <w:r w:rsidR="0047383E">
              <w:rPr>
                <w:noProof/>
                <w:webHidden/>
              </w:rPr>
              <w:instrText xml:space="preserve"> PAGEREF _Toc37754577 \h </w:instrText>
            </w:r>
            <w:r w:rsidR="0047383E">
              <w:rPr>
                <w:noProof/>
                <w:webHidden/>
              </w:rPr>
            </w:r>
            <w:r w:rsidR="0047383E">
              <w:rPr>
                <w:noProof/>
                <w:webHidden/>
              </w:rPr>
              <w:fldChar w:fldCharType="separate"/>
            </w:r>
            <w:r w:rsidR="0047383E">
              <w:rPr>
                <w:noProof/>
                <w:webHidden/>
              </w:rPr>
              <w:t>79</w:t>
            </w:r>
            <w:r w:rsidR="0047383E">
              <w:rPr>
                <w:noProof/>
                <w:webHidden/>
              </w:rPr>
              <w:fldChar w:fldCharType="end"/>
            </w:r>
          </w:hyperlink>
        </w:p>
        <w:p w14:paraId="7C0D703C" w14:textId="0F160253" w:rsidR="0047383E" w:rsidRDefault="005D12CC">
          <w:pPr>
            <w:pStyle w:val="TOC2"/>
            <w:tabs>
              <w:tab w:val="right" w:leader="dot" w:pos="9010"/>
            </w:tabs>
            <w:rPr>
              <w:rFonts w:eastAsiaTheme="minorEastAsia" w:cstheme="minorBidi"/>
              <w:smallCaps w:val="0"/>
              <w:noProof/>
              <w:sz w:val="24"/>
              <w:szCs w:val="24"/>
            </w:rPr>
          </w:pPr>
          <w:hyperlink w:anchor="_Toc37754578" w:history="1">
            <w:r w:rsidR="0047383E" w:rsidRPr="006051E3">
              <w:rPr>
                <w:rStyle w:val="Hyperlink"/>
                <w:noProof/>
              </w:rPr>
              <w:t>The Logistic Function</w:t>
            </w:r>
            <w:r w:rsidR="0047383E">
              <w:rPr>
                <w:noProof/>
                <w:webHidden/>
              </w:rPr>
              <w:tab/>
            </w:r>
            <w:r w:rsidR="0047383E">
              <w:rPr>
                <w:noProof/>
                <w:webHidden/>
              </w:rPr>
              <w:fldChar w:fldCharType="begin"/>
            </w:r>
            <w:r w:rsidR="0047383E">
              <w:rPr>
                <w:noProof/>
                <w:webHidden/>
              </w:rPr>
              <w:instrText xml:space="preserve"> PAGEREF _Toc37754578 \h </w:instrText>
            </w:r>
            <w:r w:rsidR="0047383E">
              <w:rPr>
                <w:noProof/>
                <w:webHidden/>
              </w:rPr>
            </w:r>
            <w:r w:rsidR="0047383E">
              <w:rPr>
                <w:noProof/>
                <w:webHidden/>
              </w:rPr>
              <w:fldChar w:fldCharType="separate"/>
            </w:r>
            <w:r w:rsidR="0047383E">
              <w:rPr>
                <w:noProof/>
                <w:webHidden/>
              </w:rPr>
              <w:t>80</w:t>
            </w:r>
            <w:r w:rsidR="0047383E">
              <w:rPr>
                <w:noProof/>
                <w:webHidden/>
              </w:rPr>
              <w:fldChar w:fldCharType="end"/>
            </w:r>
          </w:hyperlink>
        </w:p>
        <w:p w14:paraId="2A97B14C" w14:textId="724F9875" w:rsidR="0047383E" w:rsidRDefault="005D12CC">
          <w:pPr>
            <w:pStyle w:val="TOC2"/>
            <w:tabs>
              <w:tab w:val="right" w:leader="dot" w:pos="9010"/>
            </w:tabs>
            <w:rPr>
              <w:rFonts w:eastAsiaTheme="minorEastAsia" w:cstheme="minorBidi"/>
              <w:smallCaps w:val="0"/>
              <w:noProof/>
              <w:sz w:val="24"/>
              <w:szCs w:val="24"/>
            </w:rPr>
          </w:pPr>
          <w:hyperlink w:anchor="_Toc37754579" w:history="1">
            <w:r w:rsidR="0047383E" w:rsidRPr="006051E3">
              <w:rPr>
                <w:rStyle w:val="Hyperlink"/>
                <w:noProof/>
              </w:rPr>
              <w:t>What is an Inflection Point?</w:t>
            </w:r>
            <w:r w:rsidR="0047383E">
              <w:rPr>
                <w:noProof/>
                <w:webHidden/>
              </w:rPr>
              <w:tab/>
            </w:r>
            <w:r w:rsidR="0047383E">
              <w:rPr>
                <w:noProof/>
                <w:webHidden/>
              </w:rPr>
              <w:fldChar w:fldCharType="begin"/>
            </w:r>
            <w:r w:rsidR="0047383E">
              <w:rPr>
                <w:noProof/>
                <w:webHidden/>
              </w:rPr>
              <w:instrText xml:space="preserve"> PAGEREF _Toc37754579 \h </w:instrText>
            </w:r>
            <w:r w:rsidR="0047383E">
              <w:rPr>
                <w:noProof/>
                <w:webHidden/>
              </w:rPr>
            </w:r>
            <w:r w:rsidR="0047383E">
              <w:rPr>
                <w:noProof/>
                <w:webHidden/>
              </w:rPr>
              <w:fldChar w:fldCharType="separate"/>
            </w:r>
            <w:r w:rsidR="0047383E">
              <w:rPr>
                <w:noProof/>
                <w:webHidden/>
              </w:rPr>
              <w:t>81</w:t>
            </w:r>
            <w:r w:rsidR="0047383E">
              <w:rPr>
                <w:noProof/>
                <w:webHidden/>
              </w:rPr>
              <w:fldChar w:fldCharType="end"/>
            </w:r>
          </w:hyperlink>
        </w:p>
        <w:p w14:paraId="1879820F" w14:textId="68710EA9" w:rsidR="0047383E" w:rsidRDefault="005D12CC">
          <w:pPr>
            <w:pStyle w:val="TOC2"/>
            <w:tabs>
              <w:tab w:val="right" w:leader="dot" w:pos="9010"/>
            </w:tabs>
            <w:rPr>
              <w:rFonts w:eastAsiaTheme="minorEastAsia" w:cstheme="minorBidi"/>
              <w:smallCaps w:val="0"/>
              <w:noProof/>
              <w:sz w:val="24"/>
              <w:szCs w:val="24"/>
            </w:rPr>
          </w:pPr>
          <w:hyperlink w:anchor="_Toc37754580" w:history="1">
            <w:r w:rsidR="0047383E" w:rsidRPr="006051E3">
              <w:rPr>
                <w:rStyle w:val="Hyperlink"/>
                <w:noProof/>
              </w:rPr>
              <w:t>SIR Modelling</w:t>
            </w:r>
            <w:r w:rsidR="0047383E">
              <w:rPr>
                <w:noProof/>
                <w:webHidden/>
              </w:rPr>
              <w:tab/>
            </w:r>
            <w:r w:rsidR="0047383E">
              <w:rPr>
                <w:noProof/>
                <w:webHidden/>
              </w:rPr>
              <w:fldChar w:fldCharType="begin"/>
            </w:r>
            <w:r w:rsidR="0047383E">
              <w:rPr>
                <w:noProof/>
                <w:webHidden/>
              </w:rPr>
              <w:instrText xml:space="preserve"> PAGEREF _Toc37754580 \h </w:instrText>
            </w:r>
            <w:r w:rsidR="0047383E">
              <w:rPr>
                <w:noProof/>
                <w:webHidden/>
              </w:rPr>
            </w:r>
            <w:r w:rsidR="0047383E">
              <w:rPr>
                <w:noProof/>
                <w:webHidden/>
              </w:rPr>
              <w:fldChar w:fldCharType="separate"/>
            </w:r>
            <w:r w:rsidR="0047383E">
              <w:rPr>
                <w:noProof/>
                <w:webHidden/>
              </w:rPr>
              <w:t>83</w:t>
            </w:r>
            <w:r w:rsidR="0047383E">
              <w:rPr>
                <w:noProof/>
                <w:webHidden/>
              </w:rPr>
              <w:fldChar w:fldCharType="end"/>
            </w:r>
          </w:hyperlink>
        </w:p>
        <w:p w14:paraId="087F3DF0" w14:textId="5337983C" w:rsidR="0047383E" w:rsidRDefault="005D12CC">
          <w:pPr>
            <w:pStyle w:val="TOC3"/>
            <w:tabs>
              <w:tab w:val="right" w:leader="dot" w:pos="9010"/>
            </w:tabs>
            <w:rPr>
              <w:rFonts w:eastAsiaTheme="minorEastAsia" w:cstheme="minorBidi"/>
              <w:i w:val="0"/>
              <w:iCs w:val="0"/>
              <w:noProof/>
              <w:sz w:val="24"/>
              <w:szCs w:val="24"/>
            </w:rPr>
          </w:pPr>
          <w:hyperlink w:anchor="_Toc37754581" w:history="1">
            <w:r w:rsidR="0047383E" w:rsidRPr="006051E3">
              <w:rPr>
                <w:rStyle w:val="Hyperlink"/>
                <w:noProof/>
                <w:lang w:val="en-US"/>
              </w:rPr>
              <w:t>Introduction</w:t>
            </w:r>
            <w:r w:rsidR="0047383E">
              <w:rPr>
                <w:noProof/>
                <w:webHidden/>
              </w:rPr>
              <w:tab/>
            </w:r>
            <w:r w:rsidR="0047383E">
              <w:rPr>
                <w:noProof/>
                <w:webHidden/>
              </w:rPr>
              <w:fldChar w:fldCharType="begin"/>
            </w:r>
            <w:r w:rsidR="0047383E">
              <w:rPr>
                <w:noProof/>
                <w:webHidden/>
              </w:rPr>
              <w:instrText xml:space="preserve"> PAGEREF _Toc37754581 \h </w:instrText>
            </w:r>
            <w:r w:rsidR="0047383E">
              <w:rPr>
                <w:noProof/>
                <w:webHidden/>
              </w:rPr>
            </w:r>
            <w:r w:rsidR="0047383E">
              <w:rPr>
                <w:noProof/>
                <w:webHidden/>
              </w:rPr>
              <w:fldChar w:fldCharType="separate"/>
            </w:r>
            <w:r w:rsidR="0047383E">
              <w:rPr>
                <w:noProof/>
                <w:webHidden/>
              </w:rPr>
              <w:t>83</w:t>
            </w:r>
            <w:r w:rsidR="0047383E">
              <w:rPr>
                <w:noProof/>
                <w:webHidden/>
              </w:rPr>
              <w:fldChar w:fldCharType="end"/>
            </w:r>
          </w:hyperlink>
        </w:p>
        <w:p w14:paraId="1477D46A" w14:textId="7C7E15F9" w:rsidR="0047383E" w:rsidRDefault="005D12CC">
          <w:pPr>
            <w:pStyle w:val="TOC3"/>
            <w:tabs>
              <w:tab w:val="right" w:leader="dot" w:pos="9010"/>
            </w:tabs>
            <w:rPr>
              <w:rFonts w:eastAsiaTheme="minorEastAsia" w:cstheme="minorBidi"/>
              <w:i w:val="0"/>
              <w:iCs w:val="0"/>
              <w:noProof/>
              <w:sz w:val="24"/>
              <w:szCs w:val="24"/>
            </w:rPr>
          </w:pPr>
          <w:hyperlink w:anchor="_Toc37754582" w:history="1">
            <w:r w:rsidR="0047383E" w:rsidRPr="006051E3">
              <w:rPr>
                <w:rStyle w:val="Hyperlink"/>
                <w:noProof/>
              </w:rPr>
              <w:t>SIR Modelling Graph</w:t>
            </w:r>
            <w:r w:rsidR="0047383E">
              <w:rPr>
                <w:noProof/>
                <w:webHidden/>
              </w:rPr>
              <w:tab/>
            </w:r>
            <w:r w:rsidR="0047383E">
              <w:rPr>
                <w:noProof/>
                <w:webHidden/>
              </w:rPr>
              <w:fldChar w:fldCharType="begin"/>
            </w:r>
            <w:r w:rsidR="0047383E">
              <w:rPr>
                <w:noProof/>
                <w:webHidden/>
              </w:rPr>
              <w:instrText xml:space="preserve"> PAGEREF _Toc37754582 \h </w:instrText>
            </w:r>
            <w:r w:rsidR="0047383E">
              <w:rPr>
                <w:noProof/>
                <w:webHidden/>
              </w:rPr>
            </w:r>
            <w:r w:rsidR="0047383E">
              <w:rPr>
                <w:noProof/>
                <w:webHidden/>
              </w:rPr>
              <w:fldChar w:fldCharType="separate"/>
            </w:r>
            <w:r w:rsidR="0047383E">
              <w:rPr>
                <w:noProof/>
                <w:webHidden/>
              </w:rPr>
              <w:t>86</w:t>
            </w:r>
            <w:r w:rsidR="0047383E">
              <w:rPr>
                <w:noProof/>
                <w:webHidden/>
              </w:rPr>
              <w:fldChar w:fldCharType="end"/>
            </w:r>
          </w:hyperlink>
        </w:p>
        <w:p w14:paraId="541CB123" w14:textId="3A98ECAD" w:rsidR="0047383E" w:rsidRDefault="005D12CC">
          <w:pPr>
            <w:pStyle w:val="TOC3"/>
            <w:tabs>
              <w:tab w:val="right" w:leader="dot" w:pos="9010"/>
            </w:tabs>
            <w:rPr>
              <w:rFonts w:eastAsiaTheme="minorEastAsia" w:cstheme="minorBidi"/>
              <w:i w:val="0"/>
              <w:iCs w:val="0"/>
              <w:noProof/>
              <w:sz w:val="24"/>
              <w:szCs w:val="24"/>
            </w:rPr>
          </w:pPr>
          <w:hyperlink w:anchor="_Toc37754583" w:history="1">
            <w:r w:rsidR="0047383E" w:rsidRPr="006051E3">
              <w:rPr>
                <w:rStyle w:val="Hyperlink"/>
                <w:noProof/>
              </w:rPr>
              <w:t>What Does “Flattening the Curve” Mean?</w:t>
            </w:r>
            <w:r w:rsidR="0047383E">
              <w:rPr>
                <w:noProof/>
                <w:webHidden/>
              </w:rPr>
              <w:tab/>
            </w:r>
            <w:r w:rsidR="0047383E">
              <w:rPr>
                <w:noProof/>
                <w:webHidden/>
              </w:rPr>
              <w:fldChar w:fldCharType="begin"/>
            </w:r>
            <w:r w:rsidR="0047383E">
              <w:rPr>
                <w:noProof/>
                <w:webHidden/>
              </w:rPr>
              <w:instrText xml:space="preserve"> PAGEREF _Toc37754583 \h </w:instrText>
            </w:r>
            <w:r w:rsidR="0047383E">
              <w:rPr>
                <w:noProof/>
                <w:webHidden/>
              </w:rPr>
            </w:r>
            <w:r w:rsidR="0047383E">
              <w:rPr>
                <w:noProof/>
                <w:webHidden/>
              </w:rPr>
              <w:fldChar w:fldCharType="separate"/>
            </w:r>
            <w:r w:rsidR="0047383E">
              <w:rPr>
                <w:noProof/>
                <w:webHidden/>
              </w:rPr>
              <w:t>88</w:t>
            </w:r>
            <w:r w:rsidR="0047383E">
              <w:rPr>
                <w:noProof/>
                <w:webHidden/>
              </w:rPr>
              <w:fldChar w:fldCharType="end"/>
            </w:r>
          </w:hyperlink>
        </w:p>
        <w:p w14:paraId="6BC46241" w14:textId="458766B2" w:rsidR="0047383E" w:rsidRDefault="005D12CC">
          <w:pPr>
            <w:pStyle w:val="TOC3"/>
            <w:tabs>
              <w:tab w:val="right" w:leader="dot" w:pos="9010"/>
            </w:tabs>
            <w:rPr>
              <w:rFonts w:eastAsiaTheme="minorEastAsia" w:cstheme="minorBidi"/>
              <w:i w:val="0"/>
              <w:iCs w:val="0"/>
              <w:noProof/>
              <w:sz w:val="24"/>
              <w:szCs w:val="24"/>
            </w:rPr>
          </w:pPr>
          <w:hyperlink w:anchor="_Toc37754584" w:history="1">
            <w:r w:rsidR="0047383E" w:rsidRPr="006051E3">
              <w:rPr>
                <w:rStyle w:val="Hyperlink"/>
                <w:noProof/>
              </w:rPr>
              <w:t>Modelling The Policy Lever Effects</w:t>
            </w:r>
            <w:r w:rsidR="0047383E">
              <w:rPr>
                <w:noProof/>
                <w:webHidden/>
              </w:rPr>
              <w:tab/>
            </w:r>
            <w:r w:rsidR="0047383E">
              <w:rPr>
                <w:noProof/>
                <w:webHidden/>
              </w:rPr>
              <w:fldChar w:fldCharType="begin"/>
            </w:r>
            <w:r w:rsidR="0047383E">
              <w:rPr>
                <w:noProof/>
                <w:webHidden/>
              </w:rPr>
              <w:instrText xml:space="preserve"> PAGEREF _Toc37754584 \h </w:instrText>
            </w:r>
            <w:r w:rsidR="0047383E">
              <w:rPr>
                <w:noProof/>
                <w:webHidden/>
              </w:rPr>
            </w:r>
            <w:r w:rsidR="0047383E">
              <w:rPr>
                <w:noProof/>
                <w:webHidden/>
              </w:rPr>
              <w:fldChar w:fldCharType="separate"/>
            </w:r>
            <w:r w:rsidR="0047383E">
              <w:rPr>
                <w:noProof/>
                <w:webHidden/>
              </w:rPr>
              <w:t>89</w:t>
            </w:r>
            <w:r w:rsidR="0047383E">
              <w:rPr>
                <w:noProof/>
                <w:webHidden/>
              </w:rPr>
              <w:fldChar w:fldCharType="end"/>
            </w:r>
          </w:hyperlink>
        </w:p>
        <w:p w14:paraId="67FA4FF2" w14:textId="0C05F1A0" w:rsidR="0047383E" w:rsidRDefault="005D12CC">
          <w:pPr>
            <w:pStyle w:val="TOC3"/>
            <w:tabs>
              <w:tab w:val="right" w:leader="dot" w:pos="9010"/>
            </w:tabs>
            <w:rPr>
              <w:rFonts w:eastAsiaTheme="minorEastAsia" w:cstheme="minorBidi"/>
              <w:i w:val="0"/>
              <w:iCs w:val="0"/>
              <w:noProof/>
              <w:sz w:val="24"/>
              <w:szCs w:val="24"/>
            </w:rPr>
          </w:pPr>
          <w:hyperlink w:anchor="_Toc37754585" w:history="1">
            <w:r w:rsidR="0047383E" w:rsidRPr="006051E3">
              <w:rPr>
                <w:rStyle w:val="Hyperlink"/>
                <w:noProof/>
              </w:rPr>
              <w:t>Policy 1. Do Nothing (Herd Immunity)</w:t>
            </w:r>
            <w:r w:rsidR="0047383E">
              <w:rPr>
                <w:noProof/>
                <w:webHidden/>
              </w:rPr>
              <w:tab/>
            </w:r>
            <w:r w:rsidR="0047383E">
              <w:rPr>
                <w:noProof/>
                <w:webHidden/>
              </w:rPr>
              <w:fldChar w:fldCharType="begin"/>
            </w:r>
            <w:r w:rsidR="0047383E">
              <w:rPr>
                <w:noProof/>
                <w:webHidden/>
              </w:rPr>
              <w:instrText xml:space="preserve"> PAGEREF _Toc37754585 \h </w:instrText>
            </w:r>
            <w:r w:rsidR="0047383E">
              <w:rPr>
                <w:noProof/>
                <w:webHidden/>
              </w:rPr>
            </w:r>
            <w:r w:rsidR="0047383E">
              <w:rPr>
                <w:noProof/>
                <w:webHidden/>
              </w:rPr>
              <w:fldChar w:fldCharType="separate"/>
            </w:r>
            <w:r w:rsidR="0047383E">
              <w:rPr>
                <w:noProof/>
                <w:webHidden/>
              </w:rPr>
              <w:t>89</w:t>
            </w:r>
            <w:r w:rsidR="0047383E">
              <w:rPr>
                <w:noProof/>
                <w:webHidden/>
              </w:rPr>
              <w:fldChar w:fldCharType="end"/>
            </w:r>
          </w:hyperlink>
        </w:p>
        <w:p w14:paraId="08D9EC55" w14:textId="5D5CDB1E" w:rsidR="0047383E" w:rsidRDefault="005D12CC">
          <w:pPr>
            <w:pStyle w:val="TOC3"/>
            <w:tabs>
              <w:tab w:val="right" w:leader="dot" w:pos="9010"/>
            </w:tabs>
            <w:rPr>
              <w:rFonts w:eastAsiaTheme="minorEastAsia" w:cstheme="minorBidi"/>
              <w:i w:val="0"/>
              <w:iCs w:val="0"/>
              <w:noProof/>
              <w:sz w:val="24"/>
              <w:szCs w:val="24"/>
            </w:rPr>
          </w:pPr>
          <w:hyperlink w:anchor="_Toc37754586" w:history="1">
            <w:r w:rsidR="0047383E" w:rsidRPr="006051E3">
              <w:rPr>
                <w:rStyle w:val="Hyperlink"/>
                <w:noProof/>
              </w:rPr>
              <w:t>Policy 2. Washing Hands</w:t>
            </w:r>
            <w:r w:rsidR="0047383E">
              <w:rPr>
                <w:noProof/>
                <w:webHidden/>
              </w:rPr>
              <w:tab/>
            </w:r>
            <w:r w:rsidR="0047383E">
              <w:rPr>
                <w:noProof/>
                <w:webHidden/>
              </w:rPr>
              <w:fldChar w:fldCharType="begin"/>
            </w:r>
            <w:r w:rsidR="0047383E">
              <w:rPr>
                <w:noProof/>
                <w:webHidden/>
              </w:rPr>
              <w:instrText xml:space="preserve"> PAGEREF _Toc37754586 \h </w:instrText>
            </w:r>
            <w:r w:rsidR="0047383E">
              <w:rPr>
                <w:noProof/>
                <w:webHidden/>
              </w:rPr>
            </w:r>
            <w:r w:rsidR="0047383E">
              <w:rPr>
                <w:noProof/>
                <w:webHidden/>
              </w:rPr>
              <w:fldChar w:fldCharType="separate"/>
            </w:r>
            <w:r w:rsidR="0047383E">
              <w:rPr>
                <w:noProof/>
                <w:webHidden/>
              </w:rPr>
              <w:t>92</w:t>
            </w:r>
            <w:r w:rsidR="0047383E">
              <w:rPr>
                <w:noProof/>
                <w:webHidden/>
              </w:rPr>
              <w:fldChar w:fldCharType="end"/>
            </w:r>
          </w:hyperlink>
        </w:p>
        <w:p w14:paraId="2B4C1E32" w14:textId="75E246B0" w:rsidR="0047383E" w:rsidRDefault="005D12CC">
          <w:pPr>
            <w:pStyle w:val="TOC3"/>
            <w:tabs>
              <w:tab w:val="right" w:leader="dot" w:pos="9010"/>
            </w:tabs>
            <w:rPr>
              <w:rFonts w:eastAsiaTheme="minorEastAsia" w:cstheme="minorBidi"/>
              <w:i w:val="0"/>
              <w:iCs w:val="0"/>
              <w:noProof/>
              <w:sz w:val="24"/>
              <w:szCs w:val="24"/>
            </w:rPr>
          </w:pPr>
          <w:hyperlink w:anchor="_Toc37754587" w:history="1">
            <w:r w:rsidR="0047383E" w:rsidRPr="006051E3">
              <w:rPr>
                <w:rStyle w:val="Hyperlink"/>
                <w:noProof/>
              </w:rPr>
              <w:t>Policy 3. Social Distancing</w:t>
            </w:r>
            <w:r w:rsidR="0047383E">
              <w:rPr>
                <w:noProof/>
                <w:webHidden/>
              </w:rPr>
              <w:tab/>
            </w:r>
            <w:r w:rsidR="0047383E">
              <w:rPr>
                <w:noProof/>
                <w:webHidden/>
              </w:rPr>
              <w:fldChar w:fldCharType="begin"/>
            </w:r>
            <w:r w:rsidR="0047383E">
              <w:rPr>
                <w:noProof/>
                <w:webHidden/>
              </w:rPr>
              <w:instrText xml:space="preserve"> PAGEREF _Toc37754587 \h </w:instrText>
            </w:r>
            <w:r w:rsidR="0047383E">
              <w:rPr>
                <w:noProof/>
                <w:webHidden/>
              </w:rPr>
            </w:r>
            <w:r w:rsidR="0047383E">
              <w:rPr>
                <w:noProof/>
                <w:webHidden/>
              </w:rPr>
              <w:fldChar w:fldCharType="separate"/>
            </w:r>
            <w:r w:rsidR="0047383E">
              <w:rPr>
                <w:noProof/>
                <w:webHidden/>
              </w:rPr>
              <w:t>93</w:t>
            </w:r>
            <w:r w:rsidR="0047383E">
              <w:rPr>
                <w:noProof/>
                <w:webHidden/>
              </w:rPr>
              <w:fldChar w:fldCharType="end"/>
            </w:r>
          </w:hyperlink>
        </w:p>
        <w:p w14:paraId="222F292D" w14:textId="378D5DD2" w:rsidR="0047383E" w:rsidRDefault="005D12CC">
          <w:pPr>
            <w:pStyle w:val="TOC3"/>
            <w:tabs>
              <w:tab w:val="right" w:leader="dot" w:pos="9010"/>
            </w:tabs>
            <w:rPr>
              <w:rFonts w:eastAsiaTheme="minorEastAsia" w:cstheme="minorBidi"/>
              <w:i w:val="0"/>
              <w:iCs w:val="0"/>
              <w:noProof/>
              <w:sz w:val="24"/>
              <w:szCs w:val="24"/>
            </w:rPr>
          </w:pPr>
          <w:hyperlink w:anchor="_Toc37754588" w:history="1">
            <w:r w:rsidR="0047383E" w:rsidRPr="006051E3">
              <w:rPr>
                <w:rStyle w:val="Hyperlink"/>
                <w:noProof/>
              </w:rPr>
              <w:t>Policy 2 and 3. Social Distancing + Hand Washing</w:t>
            </w:r>
            <w:r w:rsidR="0047383E">
              <w:rPr>
                <w:noProof/>
                <w:webHidden/>
              </w:rPr>
              <w:tab/>
            </w:r>
            <w:r w:rsidR="0047383E">
              <w:rPr>
                <w:noProof/>
                <w:webHidden/>
              </w:rPr>
              <w:fldChar w:fldCharType="begin"/>
            </w:r>
            <w:r w:rsidR="0047383E">
              <w:rPr>
                <w:noProof/>
                <w:webHidden/>
              </w:rPr>
              <w:instrText xml:space="preserve"> PAGEREF _Toc37754588 \h </w:instrText>
            </w:r>
            <w:r w:rsidR="0047383E">
              <w:rPr>
                <w:noProof/>
                <w:webHidden/>
              </w:rPr>
            </w:r>
            <w:r w:rsidR="0047383E">
              <w:rPr>
                <w:noProof/>
                <w:webHidden/>
              </w:rPr>
              <w:fldChar w:fldCharType="separate"/>
            </w:r>
            <w:r w:rsidR="0047383E">
              <w:rPr>
                <w:noProof/>
                <w:webHidden/>
              </w:rPr>
              <w:t>95</w:t>
            </w:r>
            <w:r w:rsidR="0047383E">
              <w:rPr>
                <w:noProof/>
                <w:webHidden/>
              </w:rPr>
              <w:fldChar w:fldCharType="end"/>
            </w:r>
          </w:hyperlink>
        </w:p>
        <w:p w14:paraId="064B61FE" w14:textId="090BD817" w:rsidR="0047383E" w:rsidRDefault="005D12CC">
          <w:pPr>
            <w:pStyle w:val="TOC2"/>
            <w:tabs>
              <w:tab w:val="right" w:leader="dot" w:pos="9010"/>
            </w:tabs>
            <w:rPr>
              <w:rFonts w:eastAsiaTheme="minorEastAsia" w:cstheme="minorBidi"/>
              <w:smallCaps w:val="0"/>
              <w:noProof/>
              <w:sz w:val="24"/>
              <w:szCs w:val="24"/>
            </w:rPr>
          </w:pPr>
          <w:hyperlink w:anchor="_Toc37754589" w:history="1">
            <w:r w:rsidR="0047383E" w:rsidRPr="006051E3">
              <w:rPr>
                <w:rStyle w:val="Hyperlink"/>
                <w:noProof/>
              </w:rPr>
              <w:t>Exercise 5, Modelling</w:t>
            </w:r>
            <w:r w:rsidR="0047383E">
              <w:rPr>
                <w:noProof/>
                <w:webHidden/>
              </w:rPr>
              <w:tab/>
            </w:r>
            <w:r w:rsidR="0047383E">
              <w:rPr>
                <w:noProof/>
                <w:webHidden/>
              </w:rPr>
              <w:fldChar w:fldCharType="begin"/>
            </w:r>
            <w:r w:rsidR="0047383E">
              <w:rPr>
                <w:noProof/>
                <w:webHidden/>
              </w:rPr>
              <w:instrText xml:space="preserve"> PAGEREF _Toc37754589 \h </w:instrText>
            </w:r>
            <w:r w:rsidR="0047383E">
              <w:rPr>
                <w:noProof/>
                <w:webHidden/>
              </w:rPr>
            </w:r>
            <w:r w:rsidR="0047383E">
              <w:rPr>
                <w:noProof/>
                <w:webHidden/>
              </w:rPr>
              <w:fldChar w:fldCharType="separate"/>
            </w:r>
            <w:r w:rsidR="0047383E">
              <w:rPr>
                <w:noProof/>
                <w:webHidden/>
              </w:rPr>
              <w:t>96</w:t>
            </w:r>
            <w:r w:rsidR="0047383E">
              <w:rPr>
                <w:noProof/>
                <w:webHidden/>
              </w:rPr>
              <w:fldChar w:fldCharType="end"/>
            </w:r>
          </w:hyperlink>
        </w:p>
        <w:p w14:paraId="14FAFB0F" w14:textId="759B3E4D" w:rsidR="0047383E" w:rsidRDefault="005D12CC">
          <w:pPr>
            <w:pStyle w:val="TOC2"/>
            <w:tabs>
              <w:tab w:val="right" w:leader="dot" w:pos="9010"/>
            </w:tabs>
            <w:rPr>
              <w:rFonts w:eastAsiaTheme="minorEastAsia" w:cstheme="minorBidi"/>
              <w:smallCaps w:val="0"/>
              <w:noProof/>
              <w:sz w:val="24"/>
              <w:szCs w:val="24"/>
            </w:rPr>
          </w:pPr>
          <w:hyperlink w:anchor="_Toc37754590" w:history="1">
            <w:r w:rsidR="0047383E" w:rsidRPr="006051E3">
              <w:rPr>
                <w:rStyle w:val="Hyperlink"/>
                <w:noProof/>
              </w:rPr>
              <w:t>Checkpoint 5</w:t>
            </w:r>
            <w:r w:rsidR="0047383E">
              <w:rPr>
                <w:noProof/>
                <w:webHidden/>
              </w:rPr>
              <w:tab/>
            </w:r>
            <w:r w:rsidR="0047383E">
              <w:rPr>
                <w:noProof/>
                <w:webHidden/>
              </w:rPr>
              <w:fldChar w:fldCharType="begin"/>
            </w:r>
            <w:r w:rsidR="0047383E">
              <w:rPr>
                <w:noProof/>
                <w:webHidden/>
              </w:rPr>
              <w:instrText xml:space="preserve"> PAGEREF _Toc37754590 \h </w:instrText>
            </w:r>
            <w:r w:rsidR="0047383E">
              <w:rPr>
                <w:noProof/>
                <w:webHidden/>
              </w:rPr>
            </w:r>
            <w:r w:rsidR="0047383E">
              <w:rPr>
                <w:noProof/>
                <w:webHidden/>
              </w:rPr>
              <w:fldChar w:fldCharType="separate"/>
            </w:r>
            <w:r w:rsidR="0047383E">
              <w:rPr>
                <w:noProof/>
                <w:webHidden/>
              </w:rPr>
              <w:t>96</w:t>
            </w:r>
            <w:r w:rsidR="0047383E">
              <w:rPr>
                <w:noProof/>
                <w:webHidden/>
              </w:rPr>
              <w:fldChar w:fldCharType="end"/>
            </w:r>
          </w:hyperlink>
        </w:p>
        <w:p w14:paraId="7B7E213F" w14:textId="5C10D4FA" w:rsidR="0047383E" w:rsidRDefault="005D12CC">
          <w:pPr>
            <w:pStyle w:val="TOC1"/>
            <w:tabs>
              <w:tab w:val="right" w:leader="dot" w:pos="9010"/>
            </w:tabs>
            <w:rPr>
              <w:rFonts w:eastAsiaTheme="minorEastAsia" w:cstheme="minorBidi"/>
              <w:b w:val="0"/>
              <w:bCs w:val="0"/>
              <w:caps w:val="0"/>
              <w:noProof/>
              <w:sz w:val="24"/>
              <w:szCs w:val="24"/>
            </w:rPr>
          </w:pPr>
          <w:hyperlink w:anchor="_Toc37754591" w:history="1">
            <w:r w:rsidR="0047383E" w:rsidRPr="006051E3">
              <w:rPr>
                <w:rStyle w:val="Hyperlink"/>
                <w:noProof/>
              </w:rPr>
              <w:t>Exiting COVID-19</w:t>
            </w:r>
            <w:r w:rsidR="0047383E">
              <w:rPr>
                <w:noProof/>
                <w:webHidden/>
              </w:rPr>
              <w:tab/>
            </w:r>
            <w:r w:rsidR="0047383E">
              <w:rPr>
                <w:noProof/>
                <w:webHidden/>
              </w:rPr>
              <w:fldChar w:fldCharType="begin"/>
            </w:r>
            <w:r w:rsidR="0047383E">
              <w:rPr>
                <w:noProof/>
                <w:webHidden/>
              </w:rPr>
              <w:instrText xml:space="preserve"> PAGEREF _Toc37754591 \h </w:instrText>
            </w:r>
            <w:r w:rsidR="0047383E">
              <w:rPr>
                <w:noProof/>
                <w:webHidden/>
              </w:rPr>
            </w:r>
            <w:r w:rsidR="0047383E">
              <w:rPr>
                <w:noProof/>
                <w:webHidden/>
              </w:rPr>
              <w:fldChar w:fldCharType="separate"/>
            </w:r>
            <w:r w:rsidR="0047383E">
              <w:rPr>
                <w:noProof/>
                <w:webHidden/>
              </w:rPr>
              <w:t>99</w:t>
            </w:r>
            <w:r w:rsidR="0047383E">
              <w:rPr>
                <w:noProof/>
                <w:webHidden/>
              </w:rPr>
              <w:fldChar w:fldCharType="end"/>
            </w:r>
          </w:hyperlink>
        </w:p>
        <w:p w14:paraId="30CE73EF" w14:textId="39CCB272" w:rsidR="0047383E" w:rsidRDefault="005D12CC">
          <w:pPr>
            <w:pStyle w:val="TOC2"/>
            <w:tabs>
              <w:tab w:val="right" w:leader="dot" w:pos="9010"/>
            </w:tabs>
            <w:rPr>
              <w:rFonts w:eastAsiaTheme="minorEastAsia" w:cstheme="minorBidi"/>
              <w:smallCaps w:val="0"/>
              <w:noProof/>
              <w:sz w:val="24"/>
              <w:szCs w:val="24"/>
            </w:rPr>
          </w:pPr>
          <w:hyperlink w:anchor="_Toc37754592" w:history="1">
            <w:r w:rsidR="0047383E" w:rsidRPr="006051E3">
              <w:rPr>
                <w:rStyle w:val="Hyperlink"/>
                <w:noProof/>
              </w:rPr>
              <w:t>Different Countries, Different Results</w:t>
            </w:r>
            <w:r w:rsidR="0047383E">
              <w:rPr>
                <w:noProof/>
                <w:webHidden/>
              </w:rPr>
              <w:tab/>
            </w:r>
            <w:r w:rsidR="0047383E">
              <w:rPr>
                <w:noProof/>
                <w:webHidden/>
              </w:rPr>
              <w:fldChar w:fldCharType="begin"/>
            </w:r>
            <w:r w:rsidR="0047383E">
              <w:rPr>
                <w:noProof/>
                <w:webHidden/>
              </w:rPr>
              <w:instrText xml:space="preserve"> PAGEREF _Toc37754592 \h </w:instrText>
            </w:r>
            <w:r w:rsidR="0047383E">
              <w:rPr>
                <w:noProof/>
                <w:webHidden/>
              </w:rPr>
            </w:r>
            <w:r w:rsidR="0047383E">
              <w:rPr>
                <w:noProof/>
                <w:webHidden/>
              </w:rPr>
              <w:fldChar w:fldCharType="separate"/>
            </w:r>
            <w:r w:rsidR="0047383E">
              <w:rPr>
                <w:noProof/>
                <w:webHidden/>
              </w:rPr>
              <w:t>99</w:t>
            </w:r>
            <w:r w:rsidR="0047383E">
              <w:rPr>
                <w:noProof/>
                <w:webHidden/>
              </w:rPr>
              <w:fldChar w:fldCharType="end"/>
            </w:r>
          </w:hyperlink>
        </w:p>
        <w:p w14:paraId="7B427003" w14:textId="0C0BB0D5" w:rsidR="0047383E" w:rsidRDefault="005D12CC">
          <w:pPr>
            <w:pStyle w:val="TOC2"/>
            <w:tabs>
              <w:tab w:val="right" w:leader="dot" w:pos="9010"/>
            </w:tabs>
            <w:rPr>
              <w:rFonts w:eastAsiaTheme="minorEastAsia" w:cstheme="minorBidi"/>
              <w:smallCaps w:val="0"/>
              <w:noProof/>
              <w:sz w:val="24"/>
              <w:szCs w:val="24"/>
            </w:rPr>
          </w:pPr>
          <w:hyperlink w:anchor="_Toc37754593" w:history="1">
            <w:r w:rsidR="0047383E" w:rsidRPr="006051E3">
              <w:rPr>
                <w:rStyle w:val="Hyperlink"/>
                <w:noProof/>
              </w:rPr>
              <w:t>Controlling COVID-19</w:t>
            </w:r>
            <w:r w:rsidR="0047383E">
              <w:rPr>
                <w:noProof/>
                <w:webHidden/>
              </w:rPr>
              <w:tab/>
            </w:r>
            <w:r w:rsidR="0047383E">
              <w:rPr>
                <w:noProof/>
                <w:webHidden/>
              </w:rPr>
              <w:fldChar w:fldCharType="begin"/>
            </w:r>
            <w:r w:rsidR="0047383E">
              <w:rPr>
                <w:noProof/>
                <w:webHidden/>
              </w:rPr>
              <w:instrText xml:space="preserve"> PAGEREF _Toc37754593 \h </w:instrText>
            </w:r>
            <w:r w:rsidR="0047383E">
              <w:rPr>
                <w:noProof/>
                <w:webHidden/>
              </w:rPr>
            </w:r>
            <w:r w:rsidR="0047383E">
              <w:rPr>
                <w:noProof/>
                <w:webHidden/>
              </w:rPr>
              <w:fldChar w:fldCharType="separate"/>
            </w:r>
            <w:r w:rsidR="0047383E">
              <w:rPr>
                <w:noProof/>
                <w:webHidden/>
              </w:rPr>
              <w:t>100</w:t>
            </w:r>
            <w:r w:rsidR="0047383E">
              <w:rPr>
                <w:noProof/>
                <w:webHidden/>
              </w:rPr>
              <w:fldChar w:fldCharType="end"/>
            </w:r>
          </w:hyperlink>
        </w:p>
        <w:p w14:paraId="3ED01B46" w14:textId="3648F361" w:rsidR="0047383E" w:rsidRDefault="005D12CC">
          <w:pPr>
            <w:pStyle w:val="TOC3"/>
            <w:tabs>
              <w:tab w:val="right" w:leader="dot" w:pos="9010"/>
            </w:tabs>
            <w:rPr>
              <w:rFonts w:eastAsiaTheme="minorEastAsia" w:cstheme="minorBidi"/>
              <w:i w:val="0"/>
              <w:iCs w:val="0"/>
              <w:noProof/>
              <w:sz w:val="24"/>
              <w:szCs w:val="24"/>
            </w:rPr>
          </w:pPr>
          <w:hyperlink w:anchor="_Toc37754594" w:history="1">
            <w:r w:rsidR="0047383E" w:rsidRPr="006051E3">
              <w:rPr>
                <w:rStyle w:val="Hyperlink"/>
                <w:noProof/>
              </w:rPr>
              <w:t>South Korea</w:t>
            </w:r>
            <w:r w:rsidR="0047383E">
              <w:rPr>
                <w:noProof/>
                <w:webHidden/>
              </w:rPr>
              <w:tab/>
            </w:r>
            <w:r w:rsidR="0047383E">
              <w:rPr>
                <w:noProof/>
                <w:webHidden/>
              </w:rPr>
              <w:fldChar w:fldCharType="begin"/>
            </w:r>
            <w:r w:rsidR="0047383E">
              <w:rPr>
                <w:noProof/>
                <w:webHidden/>
              </w:rPr>
              <w:instrText xml:space="preserve"> PAGEREF _Toc37754594 \h </w:instrText>
            </w:r>
            <w:r w:rsidR="0047383E">
              <w:rPr>
                <w:noProof/>
                <w:webHidden/>
              </w:rPr>
            </w:r>
            <w:r w:rsidR="0047383E">
              <w:rPr>
                <w:noProof/>
                <w:webHidden/>
              </w:rPr>
              <w:fldChar w:fldCharType="separate"/>
            </w:r>
            <w:r w:rsidR="0047383E">
              <w:rPr>
                <w:noProof/>
                <w:webHidden/>
              </w:rPr>
              <w:t>100</w:t>
            </w:r>
            <w:r w:rsidR="0047383E">
              <w:rPr>
                <w:noProof/>
                <w:webHidden/>
              </w:rPr>
              <w:fldChar w:fldCharType="end"/>
            </w:r>
          </w:hyperlink>
        </w:p>
        <w:p w14:paraId="50B333C1" w14:textId="240B2455" w:rsidR="0047383E" w:rsidRDefault="005D12CC">
          <w:pPr>
            <w:pStyle w:val="TOC2"/>
            <w:tabs>
              <w:tab w:val="right" w:leader="dot" w:pos="9010"/>
            </w:tabs>
            <w:rPr>
              <w:rFonts w:eastAsiaTheme="minorEastAsia" w:cstheme="minorBidi"/>
              <w:smallCaps w:val="0"/>
              <w:noProof/>
              <w:sz w:val="24"/>
              <w:szCs w:val="24"/>
            </w:rPr>
          </w:pPr>
          <w:hyperlink w:anchor="_Toc37754595" w:history="1">
            <w:r w:rsidR="0047383E" w:rsidRPr="006051E3">
              <w:rPr>
                <w:rStyle w:val="Hyperlink"/>
                <w:noProof/>
              </w:rPr>
              <w:t>Top 5 Things Policy Makers Should Consider</w:t>
            </w:r>
            <w:r w:rsidR="0047383E">
              <w:rPr>
                <w:noProof/>
                <w:webHidden/>
              </w:rPr>
              <w:tab/>
            </w:r>
            <w:r w:rsidR="0047383E">
              <w:rPr>
                <w:noProof/>
                <w:webHidden/>
              </w:rPr>
              <w:fldChar w:fldCharType="begin"/>
            </w:r>
            <w:r w:rsidR="0047383E">
              <w:rPr>
                <w:noProof/>
                <w:webHidden/>
              </w:rPr>
              <w:instrText xml:space="preserve"> PAGEREF _Toc37754595 \h </w:instrText>
            </w:r>
            <w:r w:rsidR="0047383E">
              <w:rPr>
                <w:noProof/>
                <w:webHidden/>
              </w:rPr>
            </w:r>
            <w:r w:rsidR="0047383E">
              <w:rPr>
                <w:noProof/>
                <w:webHidden/>
              </w:rPr>
              <w:fldChar w:fldCharType="separate"/>
            </w:r>
            <w:r w:rsidR="0047383E">
              <w:rPr>
                <w:noProof/>
                <w:webHidden/>
              </w:rPr>
              <w:t>103</w:t>
            </w:r>
            <w:r w:rsidR="0047383E">
              <w:rPr>
                <w:noProof/>
                <w:webHidden/>
              </w:rPr>
              <w:fldChar w:fldCharType="end"/>
            </w:r>
          </w:hyperlink>
        </w:p>
        <w:p w14:paraId="05D55F77" w14:textId="35FEAD75" w:rsidR="0047383E" w:rsidRDefault="005D12CC">
          <w:pPr>
            <w:pStyle w:val="TOC2"/>
            <w:tabs>
              <w:tab w:val="right" w:leader="dot" w:pos="9010"/>
            </w:tabs>
            <w:rPr>
              <w:rFonts w:eastAsiaTheme="minorEastAsia" w:cstheme="minorBidi"/>
              <w:smallCaps w:val="0"/>
              <w:noProof/>
              <w:sz w:val="24"/>
              <w:szCs w:val="24"/>
            </w:rPr>
          </w:pPr>
          <w:hyperlink w:anchor="_Toc37754596" w:history="1">
            <w:r w:rsidR="0047383E" w:rsidRPr="006051E3">
              <w:rPr>
                <w:rStyle w:val="Hyperlink"/>
                <w:noProof/>
              </w:rPr>
              <w:t>Potential Exit Routes</w:t>
            </w:r>
            <w:r w:rsidR="0047383E">
              <w:rPr>
                <w:noProof/>
                <w:webHidden/>
              </w:rPr>
              <w:tab/>
            </w:r>
            <w:r w:rsidR="0047383E">
              <w:rPr>
                <w:noProof/>
                <w:webHidden/>
              </w:rPr>
              <w:fldChar w:fldCharType="begin"/>
            </w:r>
            <w:r w:rsidR="0047383E">
              <w:rPr>
                <w:noProof/>
                <w:webHidden/>
              </w:rPr>
              <w:instrText xml:space="preserve"> PAGEREF _Toc37754596 \h </w:instrText>
            </w:r>
            <w:r w:rsidR="0047383E">
              <w:rPr>
                <w:noProof/>
                <w:webHidden/>
              </w:rPr>
            </w:r>
            <w:r w:rsidR="0047383E">
              <w:rPr>
                <w:noProof/>
                <w:webHidden/>
              </w:rPr>
              <w:fldChar w:fldCharType="separate"/>
            </w:r>
            <w:r w:rsidR="0047383E">
              <w:rPr>
                <w:noProof/>
                <w:webHidden/>
              </w:rPr>
              <w:t>103</w:t>
            </w:r>
            <w:r w:rsidR="0047383E">
              <w:rPr>
                <w:noProof/>
                <w:webHidden/>
              </w:rPr>
              <w:fldChar w:fldCharType="end"/>
            </w:r>
          </w:hyperlink>
        </w:p>
        <w:p w14:paraId="65BBFE5E" w14:textId="32D45EE2" w:rsidR="0047383E" w:rsidRDefault="005D12CC">
          <w:pPr>
            <w:pStyle w:val="TOC3"/>
            <w:tabs>
              <w:tab w:val="right" w:leader="dot" w:pos="9010"/>
            </w:tabs>
            <w:rPr>
              <w:rFonts w:eastAsiaTheme="minorEastAsia" w:cstheme="minorBidi"/>
              <w:i w:val="0"/>
              <w:iCs w:val="0"/>
              <w:noProof/>
              <w:sz w:val="24"/>
              <w:szCs w:val="24"/>
            </w:rPr>
          </w:pPr>
          <w:hyperlink w:anchor="_Toc37754597" w:history="1">
            <w:r w:rsidR="0047383E" w:rsidRPr="006051E3">
              <w:rPr>
                <w:rStyle w:val="Hyperlink"/>
                <w:noProof/>
              </w:rPr>
              <w:t>Using Apps</w:t>
            </w:r>
            <w:r w:rsidR="0047383E">
              <w:rPr>
                <w:noProof/>
                <w:webHidden/>
              </w:rPr>
              <w:tab/>
            </w:r>
            <w:r w:rsidR="0047383E">
              <w:rPr>
                <w:noProof/>
                <w:webHidden/>
              </w:rPr>
              <w:fldChar w:fldCharType="begin"/>
            </w:r>
            <w:r w:rsidR="0047383E">
              <w:rPr>
                <w:noProof/>
                <w:webHidden/>
              </w:rPr>
              <w:instrText xml:space="preserve"> PAGEREF _Toc37754597 \h </w:instrText>
            </w:r>
            <w:r w:rsidR="0047383E">
              <w:rPr>
                <w:noProof/>
                <w:webHidden/>
              </w:rPr>
            </w:r>
            <w:r w:rsidR="0047383E">
              <w:rPr>
                <w:noProof/>
                <w:webHidden/>
              </w:rPr>
              <w:fldChar w:fldCharType="separate"/>
            </w:r>
            <w:r w:rsidR="0047383E">
              <w:rPr>
                <w:noProof/>
                <w:webHidden/>
              </w:rPr>
              <w:t>104</w:t>
            </w:r>
            <w:r w:rsidR="0047383E">
              <w:rPr>
                <w:noProof/>
                <w:webHidden/>
              </w:rPr>
              <w:fldChar w:fldCharType="end"/>
            </w:r>
          </w:hyperlink>
        </w:p>
        <w:p w14:paraId="781A4771" w14:textId="7F4630EB" w:rsidR="0047383E" w:rsidRDefault="005D12CC">
          <w:pPr>
            <w:pStyle w:val="TOC2"/>
            <w:tabs>
              <w:tab w:val="right" w:leader="dot" w:pos="9010"/>
            </w:tabs>
            <w:rPr>
              <w:rFonts w:eastAsiaTheme="minorEastAsia" w:cstheme="minorBidi"/>
              <w:smallCaps w:val="0"/>
              <w:noProof/>
              <w:sz w:val="24"/>
              <w:szCs w:val="24"/>
            </w:rPr>
          </w:pPr>
          <w:hyperlink w:anchor="_Toc37754598" w:history="1">
            <w:r w:rsidR="0047383E" w:rsidRPr="006051E3">
              <w:rPr>
                <w:rStyle w:val="Hyperlink"/>
                <w:noProof/>
              </w:rPr>
              <w:t>The World After COVID-19</w:t>
            </w:r>
            <w:r w:rsidR="0047383E">
              <w:rPr>
                <w:noProof/>
                <w:webHidden/>
              </w:rPr>
              <w:tab/>
            </w:r>
            <w:r w:rsidR="0047383E">
              <w:rPr>
                <w:noProof/>
                <w:webHidden/>
              </w:rPr>
              <w:fldChar w:fldCharType="begin"/>
            </w:r>
            <w:r w:rsidR="0047383E">
              <w:rPr>
                <w:noProof/>
                <w:webHidden/>
              </w:rPr>
              <w:instrText xml:space="preserve"> PAGEREF _Toc37754598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2333BE73" w14:textId="20E74374" w:rsidR="0047383E" w:rsidRDefault="005D12CC">
          <w:pPr>
            <w:pStyle w:val="TOC3"/>
            <w:tabs>
              <w:tab w:val="right" w:leader="dot" w:pos="9010"/>
            </w:tabs>
            <w:rPr>
              <w:rFonts w:eastAsiaTheme="minorEastAsia" w:cstheme="minorBidi"/>
              <w:i w:val="0"/>
              <w:iCs w:val="0"/>
              <w:noProof/>
              <w:sz w:val="24"/>
              <w:szCs w:val="24"/>
            </w:rPr>
          </w:pPr>
          <w:hyperlink w:anchor="_Toc37754599" w:history="1">
            <w:r w:rsidR="0047383E" w:rsidRPr="006051E3">
              <w:rPr>
                <w:rStyle w:val="Hyperlink"/>
                <w:noProof/>
              </w:rPr>
              <w:t>Governing the World After COVID-19</w:t>
            </w:r>
            <w:r w:rsidR="0047383E">
              <w:rPr>
                <w:noProof/>
                <w:webHidden/>
              </w:rPr>
              <w:tab/>
            </w:r>
            <w:r w:rsidR="0047383E">
              <w:rPr>
                <w:noProof/>
                <w:webHidden/>
              </w:rPr>
              <w:fldChar w:fldCharType="begin"/>
            </w:r>
            <w:r w:rsidR="0047383E">
              <w:rPr>
                <w:noProof/>
                <w:webHidden/>
              </w:rPr>
              <w:instrText xml:space="preserve"> PAGEREF _Toc37754599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131E1A1F" w14:textId="2EDC452E" w:rsidR="0047383E" w:rsidRDefault="005D12CC">
          <w:pPr>
            <w:pStyle w:val="TOC3"/>
            <w:tabs>
              <w:tab w:val="right" w:leader="dot" w:pos="9010"/>
            </w:tabs>
            <w:rPr>
              <w:rFonts w:eastAsiaTheme="minorEastAsia" w:cstheme="minorBidi"/>
              <w:i w:val="0"/>
              <w:iCs w:val="0"/>
              <w:noProof/>
              <w:sz w:val="24"/>
              <w:szCs w:val="24"/>
            </w:rPr>
          </w:pPr>
          <w:hyperlink w:anchor="_Toc37754600" w:history="1">
            <w:r w:rsidR="0047383E" w:rsidRPr="006051E3">
              <w:rPr>
                <w:rStyle w:val="Hyperlink"/>
                <w:noProof/>
              </w:rPr>
              <w:t>Coming Together</w:t>
            </w:r>
            <w:r w:rsidR="0047383E">
              <w:rPr>
                <w:noProof/>
                <w:webHidden/>
              </w:rPr>
              <w:tab/>
            </w:r>
            <w:r w:rsidR="0047383E">
              <w:rPr>
                <w:noProof/>
                <w:webHidden/>
              </w:rPr>
              <w:fldChar w:fldCharType="begin"/>
            </w:r>
            <w:r w:rsidR="0047383E">
              <w:rPr>
                <w:noProof/>
                <w:webHidden/>
              </w:rPr>
              <w:instrText xml:space="preserve"> PAGEREF _Toc37754600 \h </w:instrText>
            </w:r>
            <w:r w:rsidR="0047383E">
              <w:rPr>
                <w:noProof/>
                <w:webHidden/>
              </w:rPr>
            </w:r>
            <w:r w:rsidR="0047383E">
              <w:rPr>
                <w:noProof/>
                <w:webHidden/>
              </w:rPr>
              <w:fldChar w:fldCharType="separate"/>
            </w:r>
            <w:r w:rsidR="0047383E">
              <w:rPr>
                <w:noProof/>
                <w:webHidden/>
              </w:rPr>
              <w:t>106</w:t>
            </w:r>
            <w:r w:rsidR="0047383E">
              <w:rPr>
                <w:noProof/>
                <w:webHidden/>
              </w:rPr>
              <w:fldChar w:fldCharType="end"/>
            </w:r>
          </w:hyperlink>
        </w:p>
        <w:p w14:paraId="04DCD0A9" w14:textId="586A0C67" w:rsidR="0047383E" w:rsidRDefault="005D12CC">
          <w:pPr>
            <w:pStyle w:val="TOC2"/>
            <w:tabs>
              <w:tab w:val="right" w:leader="dot" w:pos="9010"/>
            </w:tabs>
            <w:rPr>
              <w:rFonts w:eastAsiaTheme="minorEastAsia" w:cstheme="minorBidi"/>
              <w:smallCaps w:val="0"/>
              <w:noProof/>
              <w:sz w:val="24"/>
              <w:szCs w:val="24"/>
            </w:rPr>
          </w:pPr>
          <w:hyperlink w:anchor="_Toc37754601" w:history="1">
            <w:r w:rsidR="0047383E" w:rsidRPr="006051E3">
              <w:rPr>
                <w:rStyle w:val="Hyperlink"/>
                <w:noProof/>
              </w:rPr>
              <w:t>Exercise 6</w:t>
            </w:r>
            <w:r w:rsidR="0047383E">
              <w:rPr>
                <w:noProof/>
                <w:webHidden/>
              </w:rPr>
              <w:tab/>
            </w:r>
            <w:r w:rsidR="0047383E">
              <w:rPr>
                <w:noProof/>
                <w:webHidden/>
              </w:rPr>
              <w:fldChar w:fldCharType="begin"/>
            </w:r>
            <w:r w:rsidR="0047383E">
              <w:rPr>
                <w:noProof/>
                <w:webHidden/>
              </w:rPr>
              <w:instrText xml:space="preserve"> PAGEREF _Toc37754601 \h </w:instrText>
            </w:r>
            <w:r w:rsidR="0047383E">
              <w:rPr>
                <w:noProof/>
                <w:webHidden/>
              </w:rPr>
            </w:r>
            <w:r w:rsidR="0047383E">
              <w:rPr>
                <w:noProof/>
                <w:webHidden/>
              </w:rPr>
              <w:fldChar w:fldCharType="separate"/>
            </w:r>
            <w:r w:rsidR="0047383E">
              <w:rPr>
                <w:noProof/>
                <w:webHidden/>
              </w:rPr>
              <w:t>107</w:t>
            </w:r>
            <w:r w:rsidR="0047383E">
              <w:rPr>
                <w:noProof/>
                <w:webHidden/>
              </w:rPr>
              <w:fldChar w:fldCharType="end"/>
            </w:r>
          </w:hyperlink>
        </w:p>
        <w:p w14:paraId="263D9C1E" w14:textId="4FE9C109" w:rsidR="0047383E" w:rsidRDefault="005D12CC">
          <w:pPr>
            <w:pStyle w:val="TOC2"/>
            <w:tabs>
              <w:tab w:val="right" w:leader="dot" w:pos="9010"/>
            </w:tabs>
            <w:rPr>
              <w:rFonts w:eastAsiaTheme="minorEastAsia" w:cstheme="minorBidi"/>
              <w:smallCaps w:val="0"/>
              <w:noProof/>
              <w:sz w:val="24"/>
              <w:szCs w:val="24"/>
            </w:rPr>
          </w:pPr>
          <w:hyperlink w:anchor="_Toc37754602" w:history="1">
            <w:r w:rsidR="0047383E" w:rsidRPr="006051E3">
              <w:rPr>
                <w:rStyle w:val="Hyperlink"/>
                <w:noProof/>
              </w:rPr>
              <w:t>Checkpoint 6</w:t>
            </w:r>
            <w:r w:rsidR="0047383E">
              <w:rPr>
                <w:noProof/>
                <w:webHidden/>
              </w:rPr>
              <w:tab/>
            </w:r>
            <w:r w:rsidR="0047383E">
              <w:rPr>
                <w:noProof/>
                <w:webHidden/>
              </w:rPr>
              <w:fldChar w:fldCharType="begin"/>
            </w:r>
            <w:r w:rsidR="0047383E">
              <w:rPr>
                <w:noProof/>
                <w:webHidden/>
              </w:rPr>
              <w:instrText xml:space="preserve"> PAGEREF _Toc37754602 \h </w:instrText>
            </w:r>
            <w:r w:rsidR="0047383E">
              <w:rPr>
                <w:noProof/>
                <w:webHidden/>
              </w:rPr>
            </w:r>
            <w:r w:rsidR="0047383E">
              <w:rPr>
                <w:noProof/>
                <w:webHidden/>
              </w:rPr>
              <w:fldChar w:fldCharType="separate"/>
            </w:r>
            <w:r w:rsidR="0047383E">
              <w:rPr>
                <w:noProof/>
                <w:webHidden/>
              </w:rPr>
              <w:t>108</w:t>
            </w:r>
            <w:r w:rsidR="0047383E">
              <w:rPr>
                <w:noProof/>
                <w:webHidden/>
              </w:rPr>
              <w:fldChar w:fldCharType="end"/>
            </w:r>
          </w:hyperlink>
        </w:p>
        <w:p w14:paraId="249AF1A2" w14:textId="6334D9E4" w:rsidR="0047383E" w:rsidRDefault="005D12CC">
          <w:pPr>
            <w:pStyle w:val="TOC1"/>
            <w:tabs>
              <w:tab w:val="right" w:leader="dot" w:pos="9010"/>
            </w:tabs>
            <w:rPr>
              <w:rFonts w:eastAsiaTheme="minorEastAsia" w:cstheme="minorBidi"/>
              <w:b w:val="0"/>
              <w:bCs w:val="0"/>
              <w:caps w:val="0"/>
              <w:noProof/>
              <w:sz w:val="24"/>
              <w:szCs w:val="24"/>
            </w:rPr>
          </w:pPr>
          <w:hyperlink w:anchor="_Toc37754603" w:history="1">
            <w:r w:rsidR="0047383E" w:rsidRPr="006051E3">
              <w:rPr>
                <w:rStyle w:val="Hyperlink"/>
                <w:noProof/>
              </w:rPr>
              <w:t>Answers to Questions</w:t>
            </w:r>
            <w:r w:rsidR="0047383E">
              <w:rPr>
                <w:noProof/>
                <w:webHidden/>
              </w:rPr>
              <w:tab/>
            </w:r>
            <w:r w:rsidR="0047383E">
              <w:rPr>
                <w:noProof/>
                <w:webHidden/>
              </w:rPr>
              <w:fldChar w:fldCharType="begin"/>
            </w:r>
            <w:r w:rsidR="0047383E">
              <w:rPr>
                <w:noProof/>
                <w:webHidden/>
              </w:rPr>
              <w:instrText xml:space="preserve"> PAGEREF _Toc37754603 \h </w:instrText>
            </w:r>
            <w:r w:rsidR="0047383E">
              <w:rPr>
                <w:noProof/>
                <w:webHidden/>
              </w:rPr>
            </w:r>
            <w:r w:rsidR="0047383E">
              <w:rPr>
                <w:noProof/>
                <w:webHidden/>
              </w:rPr>
              <w:fldChar w:fldCharType="separate"/>
            </w:r>
            <w:r w:rsidR="0047383E">
              <w:rPr>
                <w:noProof/>
                <w:webHidden/>
              </w:rPr>
              <w:t>110</w:t>
            </w:r>
            <w:r w:rsidR="0047383E">
              <w:rPr>
                <w:noProof/>
                <w:webHidden/>
              </w:rPr>
              <w:fldChar w:fldCharType="end"/>
            </w:r>
          </w:hyperlink>
        </w:p>
        <w:p w14:paraId="6734994F" w14:textId="7445CC8F" w:rsidR="0047383E" w:rsidRDefault="005D12CC">
          <w:pPr>
            <w:pStyle w:val="TOC2"/>
            <w:tabs>
              <w:tab w:val="right" w:leader="dot" w:pos="9010"/>
            </w:tabs>
            <w:rPr>
              <w:rFonts w:eastAsiaTheme="minorEastAsia" w:cstheme="minorBidi"/>
              <w:smallCaps w:val="0"/>
              <w:noProof/>
              <w:sz w:val="24"/>
              <w:szCs w:val="24"/>
            </w:rPr>
          </w:pPr>
          <w:hyperlink w:anchor="_Toc37754604" w:history="1">
            <w:r w:rsidR="0047383E" w:rsidRPr="006051E3">
              <w:rPr>
                <w:rStyle w:val="Hyperlink"/>
                <w:noProof/>
              </w:rPr>
              <w:t>Checkpoint 1</w:t>
            </w:r>
            <w:r w:rsidR="0047383E">
              <w:rPr>
                <w:noProof/>
                <w:webHidden/>
              </w:rPr>
              <w:tab/>
            </w:r>
            <w:r w:rsidR="0047383E">
              <w:rPr>
                <w:noProof/>
                <w:webHidden/>
              </w:rPr>
              <w:fldChar w:fldCharType="begin"/>
            </w:r>
            <w:r w:rsidR="0047383E">
              <w:rPr>
                <w:noProof/>
                <w:webHidden/>
              </w:rPr>
              <w:instrText xml:space="preserve"> PAGEREF _Toc37754604 \h </w:instrText>
            </w:r>
            <w:r w:rsidR="0047383E">
              <w:rPr>
                <w:noProof/>
                <w:webHidden/>
              </w:rPr>
            </w:r>
            <w:r w:rsidR="0047383E">
              <w:rPr>
                <w:noProof/>
                <w:webHidden/>
              </w:rPr>
              <w:fldChar w:fldCharType="separate"/>
            </w:r>
            <w:r w:rsidR="0047383E">
              <w:rPr>
                <w:noProof/>
                <w:webHidden/>
              </w:rPr>
              <w:t>110</w:t>
            </w:r>
            <w:r w:rsidR="0047383E">
              <w:rPr>
                <w:noProof/>
                <w:webHidden/>
              </w:rPr>
              <w:fldChar w:fldCharType="end"/>
            </w:r>
          </w:hyperlink>
        </w:p>
        <w:p w14:paraId="67EA5426" w14:textId="5481A428" w:rsidR="0047383E" w:rsidRDefault="005D12CC">
          <w:pPr>
            <w:pStyle w:val="TOC2"/>
            <w:tabs>
              <w:tab w:val="right" w:leader="dot" w:pos="9010"/>
            </w:tabs>
            <w:rPr>
              <w:rFonts w:eastAsiaTheme="minorEastAsia" w:cstheme="minorBidi"/>
              <w:smallCaps w:val="0"/>
              <w:noProof/>
              <w:sz w:val="24"/>
              <w:szCs w:val="24"/>
            </w:rPr>
          </w:pPr>
          <w:hyperlink w:anchor="_Toc37754605" w:history="1">
            <w:r w:rsidR="0047383E" w:rsidRPr="006051E3">
              <w:rPr>
                <w:rStyle w:val="Hyperlink"/>
                <w:noProof/>
              </w:rPr>
              <w:t>Checkpoint 2</w:t>
            </w:r>
            <w:r w:rsidR="0047383E">
              <w:rPr>
                <w:noProof/>
                <w:webHidden/>
              </w:rPr>
              <w:tab/>
            </w:r>
            <w:r w:rsidR="0047383E">
              <w:rPr>
                <w:noProof/>
                <w:webHidden/>
              </w:rPr>
              <w:fldChar w:fldCharType="begin"/>
            </w:r>
            <w:r w:rsidR="0047383E">
              <w:rPr>
                <w:noProof/>
                <w:webHidden/>
              </w:rPr>
              <w:instrText xml:space="preserve"> PAGEREF _Toc37754605 \h </w:instrText>
            </w:r>
            <w:r w:rsidR="0047383E">
              <w:rPr>
                <w:noProof/>
                <w:webHidden/>
              </w:rPr>
            </w:r>
            <w:r w:rsidR="0047383E">
              <w:rPr>
                <w:noProof/>
                <w:webHidden/>
              </w:rPr>
              <w:fldChar w:fldCharType="separate"/>
            </w:r>
            <w:r w:rsidR="0047383E">
              <w:rPr>
                <w:noProof/>
                <w:webHidden/>
              </w:rPr>
              <w:t>112</w:t>
            </w:r>
            <w:r w:rsidR="0047383E">
              <w:rPr>
                <w:noProof/>
                <w:webHidden/>
              </w:rPr>
              <w:fldChar w:fldCharType="end"/>
            </w:r>
          </w:hyperlink>
        </w:p>
        <w:p w14:paraId="23AB1797" w14:textId="79CC9B4E" w:rsidR="0047383E" w:rsidRDefault="005D12CC">
          <w:pPr>
            <w:pStyle w:val="TOC2"/>
            <w:tabs>
              <w:tab w:val="right" w:leader="dot" w:pos="9010"/>
            </w:tabs>
            <w:rPr>
              <w:rFonts w:eastAsiaTheme="minorEastAsia" w:cstheme="minorBidi"/>
              <w:smallCaps w:val="0"/>
              <w:noProof/>
              <w:sz w:val="24"/>
              <w:szCs w:val="24"/>
            </w:rPr>
          </w:pPr>
          <w:hyperlink w:anchor="_Toc37754606" w:history="1">
            <w:r w:rsidR="0047383E" w:rsidRPr="006051E3">
              <w:rPr>
                <w:rStyle w:val="Hyperlink"/>
                <w:noProof/>
              </w:rPr>
              <w:t>Checkpoint 3</w:t>
            </w:r>
            <w:r w:rsidR="0047383E">
              <w:rPr>
                <w:noProof/>
                <w:webHidden/>
              </w:rPr>
              <w:tab/>
            </w:r>
            <w:r w:rsidR="0047383E">
              <w:rPr>
                <w:noProof/>
                <w:webHidden/>
              </w:rPr>
              <w:fldChar w:fldCharType="begin"/>
            </w:r>
            <w:r w:rsidR="0047383E">
              <w:rPr>
                <w:noProof/>
                <w:webHidden/>
              </w:rPr>
              <w:instrText xml:space="preserve"> PAGEREF _Toc37754606 \h </w:instrText>
            </w:r>
            <w:r w:rsidR="0047383E">
              <w:rPr>
                <w:noProof/>
                <w:webHidden/>
              </w:rPr>
            </w:r>
            <w:r w:rsidR="0047383E">
              <w:rPr>
                <w:noProof/>
                <w:webHidden/>
              </w:rPr>
              <w:fldChar w:fldCharType="separate"/>
            </w:r>
            <w:r w:rsidR="0047383E">
              <w:rPr>
                <w:noProof/>
                <w:webHidden/>
              </w:rPr>
              <w:t>113</w:t>
            </w:r>
            <w:r w:rsidR="0047383E">
              <w:rPr>
                <w:noProof/>
                <w:webHidden/>
              </w:rPr>
              <w:fldChar w:fldCharType="end"/>
            </w:r>
          </w:hyperlink>
        </w:p>
        <w:p w14:paraId="75B4B0E7" w14:textId="0C988B7A" w:rsidR="0047383E" w:rsidRDefault="005D12CC">
          <w:pPr>
            <w:pStyle w:val="TOC2"/>
            <w:tabs>
              <w:tab w:val="right" w:leader="dot" w:pos="9010"/>
            </w:tabs>
            <w:rPr>
              <w:rFonts w:eastAsiaTheme="minorEastAsia" w:cstheme="minorBidi"/>
              <w:smallCaps w:val="0"/>
              <w:noProof/>
              <w:sz w:val="24"/>
              <w:szCs w:val="24"/>
            </w:rPr>
          </w:pPr>
          <w:hyperlink w:anchor="_Toc37754607" w:history="1">
            <w:r w:rsidR="0047383E" w:rsidRPr="006051E3">
              <w:rPr>
                <w:rStyle w:val="Hyperlink"/>
                <w:noProof/>
              </w:rPr>
              <w:t>Checkpoint 4</w:t>
            </w:r>
            <w:r w:rsidR="0047383E">
              <w:rPr>
                <w:noProof/>
                <w:webHidden/>
              </w:rPr>
              <w:tab/>
            </w:r>
            <w:r w:rsidR="0047383E">
              <w:rPr>
                <w:noProof/>
                <w:webHidden/>
              </w:rPr>
              <w:fldChar w:fldCharType="begin"/>
            </w:r>
            <w:r w:rsidR="0047383E">
              <w:rPr>
                <w:noProof/>
                <w:webHidden/>
              </w:rPr>
              <w:instrText xml:space="preserve"> PAGEREF _Toc37754607 \h </w:instrText>
            </w:r>
            <w:r w:rsidR="0047383E">
              <w:rPr>
                <w:noProof/>
                <w:webHidden/>
              </w:rPr>
            </w:r>
            <w:r w:rsidR="0047383E">
              <w:rPr>
                <w:noProof/>
                <w:webHidden/>
              </w:rPr>
              <w:fldChar w:fldCharType="separate"/>
            </w:r>
            <w:r w:rsidR="0047383E">
              <w:rPr>
                <w:noProof/>
                <w:webHidden/>
              </w:rPr>
              <w:t>115</w:t>
            </w:r>
            <w:r w:rsidR="0047383E">
              <w:rPr>
                <w:noProof/>
                <w:webHidden/>
              </w:rPr>
              <w:fldChar w:fldCharType="end"/>
            </w:r>
          </w:hyperlink>
        </w:p>
        <w:p w14:paraId="2FF37ED6" w14:textId="79CC9689" w:rsidR="0047383E" w:rsidRDefault="005D12CC">
          <w:pPr>
            <w:pStyle w:val="TOC2"/>
            <w:tabs>
              <w:tab w:val="right" w:leader="dot" w:pos="9010"/>
            </w:tabs>
            <w:rPr>
              <w:rFonts w:eastAsiaTheme="minorEastAsia" w:cstheme="minorBidi"/>
              <w:smallCaps w:val="0"/>
              <w:noProof/>
              <w:sz w:val="24"/>
              <w:szCs w:val="24"/>
            </w:rPr>
          </w:pPr>
          <w:hyperlink w:anchor="_Toc37754608" w:history="1">
            <w:r w:rsidR="0047383E" w:rsidRPr="006051E3">
              <w:rPr>
                <w:rStyle w:val="Hyperlink"/>
                <w:noProof/>
              </w:rPr>
              <w:t>Exercise 5, Modelling</w:t>
            </w:r>
            <w:r w:rsidR="0047383E">
              <w:rPr>
                <w:noProof/>
                <w:webHidden/>
              </w:rPr>
              <w:tab/>
            </w:r>
            <w:r w:rsidR="0047383E">
              <w:rPr>
                <w:noProof/>
                <w:webHidden/>
              </w:rPr>
              <w:fldChar w:fldCharType="begin"/>
            </w:r>
            <w:r w:rsidR="0047383E">
              <w:rPr>
                <w:noProof/>
                <w:webHidden/>
              </w:rPr>
              <w:instrText xml:space="preserve"> PAGEREF _Toc37754608 \h </w:instrText>
            </w:r>
            <w:r w:rsidR="0047383E">
              <w:rPr>
                <w:noProof/>
                <w:webHidden/>
              </w:rPr>
            </w:r>
            <w:r w:rsidR="0047383E">
              <w:rPr>
                <w:noProof/>
                <w:webHidden/>
              </w:rPr>
              <w:fldChar w:fldCharType="separate"/>
            </w:r>
            <w:r w:rsidR="0047383E">
              <w:rPr>
                <w:noProof/>
                <w:webHidden/>
              </w:rPr>
              <w:t>117</w:t>
            </w:r>
            <w:r w:rsidR="0047383E">
              <w:rPr>
                <w:noProof/>
                <w:webHidden/>
              </w:rPr>
              <w:fldChar w:fldCharType="end"/>
            </w:r>
          </w:hyperlink>
        </w:p>
        <w:p w14:paraId="2B55A764" w14:textId="65993AD4" w:rsidR="0047383E" w:rsidRDefault="005D12CC">
          <w:pPr>
            <w:pStyle w:val="TOC2"/>
            <w:tabs>
              <w:tab w:val="right" w:leader="dot" w:pos="9010"/>
            </w:tabs>
            <w:rPr>
              <w:rFonts w:eastAsiaTheme="minorEastAsia" w:cstheme="minorBidi"/>
              <w:smallCaps w:val="0"/>
              <w:noProof/>
              <w:sz w:val="24"/>
              <w:szCs w:val="24"/>
            </w:rPr>
          </w:pPr>
          <w:hyperlink w:anchor="_Toc37754609" w:history="1">
            <w:r w:rsidR="0047383E" w:rsidRPr="006051E3">
              <w:rPr>
                <w:rStyle w:val="Hyperlink"/>
                <w:noProof/>
              </w:rPr>
              <w:t>Checkpoint 5</w:t>
            </w:r>
            <w:r w:rsidR="0047383E">
              <w:rPr>
                <w:noProof/>
                <w:webHidden/>
              </w:rPr>
              <w:tab/>
            </w:r>
            <w:r w:rsidR="0047383E">
              <w:rPr>
                <w:noProof/>
                <w:webHidden/>
              </w:rPr>
              <w:fldChar w:fldCharType="begin"/>
            </w:r>
            <w:r w:rsidR="0047383E">
              <w:rPr>
                <w:noProof/>
                <w:webHidden/>
              </w:rPr>
              <w:instrText xml:space="preserve"> PAGEREF _Toc37754609 \h </w:instrText>
            </w:r>
            <w:r w:rsidR="0047383E">
              <w:rPr>
                <w:noProof/>
                <w:webHidden/>
              </w:rPr>
            </w:r>
            <w:r w:rsidR="0047383E">
              <w:rPr>
                <w:noProof/>
                <w:webHidden/>
              </w:rPr>
              <w:fldChar w:fldCharType="separate"/>
            </w:r>
            <w:r w:rsidR="0047383E">
              <w:rPr>
                <w:noProof/>
                <w:webHidden/>
              </w:rPr>
              <w:t>117</w:t>
            </w:r>
            <w:r w:rsidR="0047383E">
              <w:rPr>
                <w:noProof/>
                <w:webHidden/>
              </w:rPr>
              <w:fldChar w:fldCharType="end"/>
            </w:r>
          </w:hyperlink>
        </w:p>
        <w:p w14:paraId="10038464" w14:textId="0EC44A5C" w:rsidR="0047383E" w:rsidRDefault="005D12CC">
          <w:pPr>
            <w:pStyle w:val="TOC2"/>
            <w:tabs>
              <w:tab w:val="right" w:leader="dot" w:pos="9010"/>
            </w:tabs>
            <w:rPr>
              <w:rFonts w:eastAsiaTheme="minorEastAsia" w:cstheme="minorBidi"/>
              <w:smallCaps w:val="0"/>
              <w:noProof/>
              <w:sz w:val="24"/>
              <w:szCs w:val="24"/>
            </w:rPr>
          </w:pPr>
          <w:hyperlink w:anchor="_Toc37754610" w:history="1">
            <w:r w:rsidR="0047383E" w:rsidRPr="006051E3">
              <w:rPr>
                <w:rStyle w:val="Hyperlink"/>
                <w:noProof/>
              </w:rPr>
              <w:t>Checkpoint 6</w:t>
            </w:r>
            <w:r w:rsidR="0047383E">
              <w:rPr>
                <w:noProof/>
                <w:webHidden/>
              </w:rPr>
              <w:tab/>
            </w:r>
            <w:r w:rsidR="0047383E">
              <w:rPr>
                <w:noProof/>
                <w:webHidden/>
              </w:rPr>
              <w:fldChar w:fldCharType="begin"/>
            </w:r>
            <w:r w:rsidR="0047383E">
              <w:rPr>
                <w:noProof/>
                <w:webHidden/>
              </w:rPr>
              <w:instrText xml:space="preserve"> PAGEREF _Toc37754610 \h </w:instrText>
            </w:r>
            <w:r w:rsidR="0047383E">
              <w:rPr>
                <w:noProof/>
                <w:webHidden/>
              </w:rPr>
            </w:r>
            <w:r w:rsidR="0047383E">
              <w:rPr>
                <w:noProof/>
                <w:webHidden/>
              </w:rPr>
              <w:fldChar w:fldCharType="separate"/>
            </w:r>
            <w:r w:rsidR="0047383E">
              <w:rPr>
                <w:noProof/>
                <w:webHidden/>
              </w:rPr>
              <w:t>119</w:t>
            </w:r>
            <w:r w:rsidR="0047383E">
              <w:rPr>
                <w:noProof/>
                <w:webHidden/>
              </w:rPr>
              <w:fldChar w:fldCharType="end"/>
            </w:r>
          </w:hyperlink>
        </w:p>
        <w:p w14:paraId="71FABABB" w14:textId="66F0E1CA" w:rsidR="0047383E" w:rsidRDefault="005D12CC">
          <w:pPr>
            <w:pStyle w:val="TOC1"/>
            <w:tabs>
              <w:tab w:val="right" w:leader="dot" w:pos="9010"/>
            </w:tabs>
            <w:rPr>
              <w:rFonts w:eastAsiaTheme="minorEastAsia" w:cstheme="minorBidi"/>
              <w:b w:val="0"/>
              <w:bCs w:val="0"/>
              <w:caps w:val="0"/>
              <w:noProof/>
              <w:sz w:val="24"/>
              <w:szCs w:val="24"/>
            </w:rPr>
          </w:pPr>
          <w:hyperlink w:anchor="_Toc37754611" w:history="1">
            <w:r w:rsidR="0047383E" w:rsidRPr="006051E3">
              <w:rPr>
                <w:rStyle w:val="Hyperlink"/>
                <w:noProof/>
              </w:rPr>
              <w:t>References</w:t>
            </w:r>
            <w:r w:rsidR="0047383E">
              <w:rPr>
                <w:noProof/>
                <w:webHidden/>
              </w:rPr>
              <w:tab/>
            </w:r>
            <w:r w:rsidR="0047383E">
              <w:rPr>
                <w:noProof/>
                <w:webHidden/>
              </w:rPr>
              <w:fldChar w:fldCharType="begin"/>
            </w:r>
            <w:r w:rsidR="0047383E">
              <w:rPr>
                <w:noProof/>
                <w:webHidden/>
              </w:rPr>
              <w:instrText xml:space="preserve"> PAGEREF _Toc37754611 \h </w:instrText>
            </w:r>
            <w:r w:rsidR="0047383E">
              <w:rPr>
                <w:noProof/>
                <w:webHidden/>
              </w:rPr>
            </w:r>
            <w:r w:rsidR="0047383E">
              <w:rPr>
                <w:noProof/>
                <w:webHidden/>
              </w:rPr>
              <w:fldChar w:fldCharType="separate"/>
            </w:r>
            <w:r w:rsidR="0047383E">
              <w:rPr>
                <w:noProof/>
                <w:webHidden/>
              </w:rPr>
              <w:t>121</w:t>
            </w:r>
            <w:r w:rsidR="0047383E">
              <w:rPr>
                <w:noProof/>
                <w:webHidden/>
              </w:rPr>
              <w:fldChar w:fldCharType="end"/>
            </w:r>
          </w:hyperlink>
        </w:p>
        <w:p w14:paraId="15B8499A" w14:textId="3ADA7FEF" w:rsidR="000436D5" w:rsidRPr="00267308" w:rsidRDefault="000436D5">
          <w:pPr>
            <w:rPr>
              <w:noProof/>
            </w:rPr>
          </w:pPr>
          <w:r w:rsidRPr="00C453FE">
            <w:rPr>
              <w:b/>
              <w:bCs/>
              <w:noProof/>
              <w:highlight w:val="yellow"/>
            </w:rPr>
            <w:fldChar w:fldCharType="end"/>
          </w:r>
        </w:p>
      </w:sdtContent>
    </w:sdt>
    <w:bookmarkStart w:id="3" w:name="_Hlk33441277" w:displacedByCustomXml="prev"/>
    <w:bookmarkEnd w:id="3" w:displacedByCustomXml="prev"/>
    <w:p w14:paraId="5BBFDDD9" w14:textId="77777777" w:rsidR="008809F6" w:rsidRDefault="008809F6">
      <w:pPr>
        <w:rPr>
          <w:rFonts w:eastAsiaTheme="majorEastAsia" w:cstheme="majorBidi"/>
          <w:b/>
          <w:color w:val="323E4F" w:themeColor="text2" w:themeShade="BF"/>
          <w:spacing w:val="5"/>
          <w:kern w:val="28"/>
          <w:sz w:val="72"/>
          <w:szCs w:val="52"/>
        </w:rPr>
      </w:pPr>
      <w:bookmarkStart w:id="4" w:name="page3"/>
      <w:bookmarkEnd w:id="4"/>
      <w:r>
        <w:br w:type="page"/>
      </w:r>
    </w:p>
    <w:p w14:paraId="49A84290" w14:textId="0AF107AB" w:rsidR="000436D5" w:rsidRDefault="00B91AB7" w:rsidP="000436D5">
      <w:pPr>
        <w:pStyle w:val="Title"/>
      </w:pPr>
      <w:r>
        <w:lastRenderedPageBreak/>
        <w:t>COVID</w:t>
      </w:r>
      <w:r w:rsidR="00A3257E">
        <w:t>-</w:t>
      </w:r>
      <w:r>
        <w:t>19 Demystified</w:t>
      </w:r>
    </w:p>
    <w:p w14:paraId="5681663C" w14:textId="63C7B6C5" w:rsidR="000436D5" w:rsidRDefault="000436D5" w:rsidP="000436D5">
      <w:pPr>
        <w:pStyle w:val="Heading1"/>
      </w:pPr>
      <w:bookmarkStart w:id="5" w:name="_Toc32918828"/>
      <w:bookmarkStart w:id="6" w:name="_Toc32919371"/>
      <w:bookmarkStart w:id="7" w:name="_Toc37754489"/>
      <w:r w:rsidRPr="0042201B">
        <w:t>Introduction</w:t>
      </w:r>
      <w:bookmarkEnd w:id="5"/>
      <w:bookmarkEnd w:id="6"/>
      <w:bookmarkEnd w:id="7"/>
    </w:p>
    <w:p w14:paraId="02498F54" w14:textId="6956CD82" w:rsidR="000436D5" w:rsidRDefault="000436D5" w:rsidP="00B91AB7">
      <w:pPr>
        <w:pStyle w:val="Heading2"/>
      </w:pPr>
      <w:bookmarkStart w:id="8" w:name="_Toc37754490"/>
      <w:r w:rsidRPr="00775809">
        <w:t>Notices</w:t>
      </w:r>
      <w:bookmarkEnd w:id="8"/>
      <w:r w:rsidRPr="00775809">
        <w:t xml:space="preserve"> </w:t>
      </w:r>
    </w:p>
    <w:p w14:paraId="62005E5F" w14:textId="34E0E8DF" w:rsidR="0081106A" w:rsidRDefault="007E2514" w:rsidP="0081106A">
      <w:r w:rsidRPr="007E2514">
        <w:t>﻿</w:t>
      </w:r>
      <w:r w:rsidR="0081106A">
        <w:t xml:space="preserve">This </w:t>
      </w:r>
      <w:r w:rsidR="008809F6">
        <w:t>course</w:t>
      </w:r>
      <w:r w:rsidR="0081106A">
        <w:t xml:space="preserve"> is </w:t>
      </w:r>
      <w:r w:rsidR="005C4253">
        <w:t xml:space="preserve">the text for a </w:t>
      </w:r>
      <w:r w:rsidR="008809F6">
        <w:t>course</w:t>
      </w:r>
      <w:r w:rsidR="005C4253">
        <w:t xml:space="preserve"> </w:t>
      </w:r>
      <w:r w:rsidR="0081106A">
        <w:t xml:space="preserve">intended to provide non-experts with a perspective on the evolving COVID-19 situation and implications. The outbreak is moving quickly, and some of the perspectives in this </w:t>
      </w:r>
      <w:r w:rsidR="008809F6">
        <w:t>course</w:t>
      </w:r>
      <w:r w:rsidR="0081106A">
        <w:t xml:space="preserve"> may fall rapidly out of date. The </w:t>
      </w:r>
      <w:r w:rsidR="008809F6">
        <w:t>course</w:t>
      </w:r>
      <w:r w:rsidR="0081106A">
        <w:t xml:space="preserve"> reflects our perspective as of April 10</w:t>
      </w:r>
      <w:r w:rsidR="0081106A" w:rsidRPr="0081106A">
        <w:rPr>
          <w:vertAlign w:val="superscript"/>
        </w:rPr>
        <w:t>th</w:t>
      </w:r>
      <w:proofErr w:type="gramStart"/>
      <w:r w:rsidR="0081106A">
        <w:t xml:space="preserve"> 2020</w:t>
      </w:r>
      <w:proofErr w:type="gramEnd"/>
      <w:r w:rsidR="0081106A">
        <w:t>. We will update it regularly as the pandemic evolves.</w:t>
      </w:r>
    </w:p>
    <w:p w14:paraId="4331547A" w14:textId="77777777" w:rsidR="0081106A" w:rsidRDefault="0081106A" w:rsidP="0081106A"/>
    <w:p w14:paraId="5682B0B9" w14:textId="014E54BC" w:rsidR="0081106A" w:rsidRDefault="0081106A" w:rsidP="0081106A">
      <w:r>
        <w:t xml:space="preserve">This </w:t>
      </w:r>
      <w:r w:rsidR="008809F6">
        <w:t>course</w:t>
      </w:r>
      <w:r>
        <w:t xml:space="preserve"> may contain information about medical conditions and treatments. The information is not advice and should not be treated as such. We bear no responsibility for any decisions or actions taken resulting from information found here, nor do we claim that any of it is complete, true, accurate, up-to-date, or non-misleading. Use and re-use it at your own risk.</w:t>
      </w:r>
    </w:p>
    <w:p w14:paraId="6EC29254" w14:textId="77777777" w:rsidR="0081106A" w:rsidRDefault="0081106A" w:rsidP="0081106A"/>
    <w:p w14:paraId="55A4A172" w14:textId="30B9418A" w:rsidR="005C4253" w:rsidRDefault="0081106A" w:rsidP="0081106A">
      <w:r>
        <w:t>To inform yourself and understand the risk to the public we recommend that you rely on your government body responsible for health and the World Health Organization.</w:t>
      </w:r>
    </w:p>
    <w:p w14:paraId="52C2DAEB" w14:textId="386BF744" w:rsidR="005C4253" w:rsidRDefault="005C4253" w:rsidP="005C4253">
      <w:pPr>
        <w:pStyle w:val="Heading2"/>
      </w:pPr>
      <w:bookmarkStart w:id="9" w:name="_Toc37754491"/>
      <w:r w:rsidRPr="005C4253">
        <w:t>Attribution-</w:t>
      </w:r>
      <w:proofErr w:type="spellStart"/>
      <w:r w:rsidRPr="005C4253">
        <w:t>NonCommercial</w:t>
      </w:r>
      <w:proofErr w:type="spellEnd"/>
      <w:r w:rsidRPr="005C4253">
        <w:t xml:space="preserve"> 3.0</w:t>
      </w:r>
      <w:bookmarkEnd w:id="9"/>
    </w:p>
    <w:p w14:paraId="513AD3E6" w14:textId="58DFF133" w:rsidR="005C4253" w:rsidRDefault="005C4253" w:rsidP="005C4253"/>
    <w:p w14:paraId="1F874203" w14:textId="69636F47" w:rsidR="005C4253" w:rsidRPr="005C4253" w:rsidRDefault="005C4253" w:rsidP="005C4253">
      <w:r w:rsidRPr="005C4253">
        <w:fldChar w:fldCharType="begin"/>
      </w:r>
      <w:r w:rsidRPr="005C4253">
        <w:instrText xml:space="preserve"> INCLUDEPICTURE "/var/folders/w1/cmmyqtdd2xj7q718gzyknwgm0000gn/T/com.microsoft.Word/WebArchiveCopyPasteTempFiles/1920px-Cc-by-nc_icon.svg.png" \* MERGEFORMATINET </w:instrText>
      </w:r>
      <w:r w:rsidRPr="005C4253">
        <w:fldChar w:fldCharType="separate"/>
      </w:r>
      <w:r w:rsidRPr="005C4253">
        <w:rPr>
          <w:noProof/>
        </w:rPr>
        <w:drawing>
          <wp:inline distT="0" distB="0" distL="0" distR="0" wp14:anchorId="684AFAE0" wp14:editId="088A9C60">
            <wp:extent cx="5727700" cy="2000885"/>
            <wp:effectExtent l="0" t="0" r="0" b="5715"/>
            <wp:docPr id="19" name="Picture 19" descr="logo for the CC-By-NC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the CC-By-NC lic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00885"/>
                    </a:xfrm>
                    <a:prstGeom prst="rect">
                      <a:avLst/>
                    </a:prstGeom>
                    <a:noFill/>
                    <a:ln>
                      <a:noFill/>
                    </a:ln>
                  </pic:spPr>
                </pic:pic>
              </a:graphicData>
            </a:graphic>
          </wp:inline>
        </w:drawing>
      </w:r>
      <w:r w:rsidRPr="005C4253">
        <w:fldChar w:fldCharType="end"/>
      </w:r>
    </w:p>
    <w:p w14:paraId="26B0D654" w14:textId="691B1EB1" w:rsidR="005C4253" w:rsidRPr="005C4253" w:rsidRDefault="005C4253" w:rsidP="005C4253"/>
    <w:p w14:paraId="3F529EA1" w14:textId="6C9ECFCC" w:rsidR="005C4253" w:rsidRDefault="005C4253" w:rsidP="005C4253">
      <w:r>
        <w:t xml:space="preserve">For full licencing terms, please refer to </w:t>
      </w:r>
      <w:r w:rsidRPr="005C4253">
        <w:t>https://creativecommons.org/licenses/by-nc/3.0/legalcode</w:t>
      </w:r>
      <w:r>
        <w:t xml:space="preserve"> </w:t>
      </w:r>
    </w:p>
    <w:p w14:paraId="2396AE29" w14:textId="66A427D8" w:rsidR="005C4253" w:rsidRDefault="005C4253" w:rsidP="005C4253"/>
    <w:p w14:paraId="42997837" w14:textId="5E13DA6E" w:rsidR="005C4253" w:rsidRDefault="005C4253" w:rsidP="005C4253">
      <w:r>
        <w:t xml:space="preserve">A summary of the licencing terms is as follows: </w:t>
      </w:r>
    </w:p>
    <w:p w14:paraId="291A7BA1" w14:textId="77777777" w:rsidR="005C4253" w:rsidRPr="005C4253" w:rsidRDefault="005C4253" w:rsidP="005C4253"/>
    <w:p w14:paraId="765C904E" w14:textId="77777777" w:rsidR="00AE3B46" w:rsidRDefault="00AE3B46" w:rsidP="005C4253">
      <w:pPr>
        <w:rPr>
          <w:rFonts w:ascii="Calibri" w:hAnsi="Calibri" w:cs="Calibri"/>
          <w:color w:val="000000"/>
        </w:rPr>
      </w:pPr>
    </w:p>
    <w:p w14:paraId="4BD7815B" w14:textId="4E142858" w:rsidR="005C4253" w:rsidRPr="005C4253" w:rsidRDefault="005C4253" w:rsidP="005C4253">
      <w:pPr>
        <w:rPr>
          <w:rFonts w:ascii="Calibri" w:hAnsi="Calibri" w:cs="Calibri"/>
          <w:color w:val="000000"/>
        </w:rPr>
      </w:pPr>
      <w:r w:rsidRPr="00C453FE">
        <w:rPr>
          <w:rFonts w:ascii="Calibri" w:hAnsi="Calibri" w:cs="Calibri"/>
          <w:color w:val="000000"/>
        </w:rPr>
        <w:lastRenderedPageBreak/>
        <w:t>You are free to -</w:t>
      </w:r>
      <w:r>
        <w:rPr>
          <w:rFonts w:ascii="Calibri" w:hAnsi="Calibri" w:cs="Calibri"/>
          <w:color w:val="000000"/>
        </w:rPr>
        <w:t xml:space="preserve"> </w:t>
      </w:r>
    </w:p>
    <w:p w14:paraId="258A4B37" w14:textId="77777777" w:rsidR="005C4253" w:rsidRPr="005C4253" w:rsidRDefault="005C4253" w:rsidP="005C4253">
      <w:pPr>
        <w:rPr>
          <w:rFonts w:ascii="Calibri" w:hAnsi="Calibri" w:cs="Calibri"/>
          <w:color w:val="000000"/>
        </w:rPr>
      </w:pPr>
    </w:p>
    <w:p w14:paraId="45743793"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Share </w:t>
      </w:r>
      <w:r w:rsidRPr="005C4253">
        <w:rPr>
          <w:rFonts w:ascii="Calibri" w:hAnsi="Calibri" w:cs="Calibri"/>
          <w:color w:val="000000"/>
        </w:rPr>
        <w:t>— copy and redistribute the material in any medium or format</w:t>
      </w:r>
    </w:p>
    <w:p w14:paraId="1684DDE5" w14:textId="77777777" w:rsidR="005C4253" w:rsidRPr="005C4253" w:rsidRDefault="005C4253" w:rsidP="005C4253">
      <w:pPr>
        <w:rPr>
          <w:rFonts w:ascii="Calibri" w:hAnsi="Calibri" w:cs="Calibri"/>
          <w:color w:val="000000"/>
        </w:rPr>
      </w:pPr>
      <w:r w:rsidRPr="005C4253">
        <w:rPr>
          <w:rFonts w:ascii="Calibri" w:hAnsi="Calibri" w:cs="Calibri"/>
          <w:b/>
          <w:bCs/>
          <w:color w:val="000000"/>
        </w:rPr>
        <w:t xml:space="preserve">Adapt </w:t>
      </w:r>
      <w:r w:rsidRPr="005C4253">
        <w:rPr>
          <w:rFonts w:ascii="Calibri" w:hAnsi="Calibri" w:cs="Calibri"/>
          <w:color w:val="000000"/>
        </w:rPr>
        <w:t>— remix, transform, and build upon the material</w:t>
      </w:r>
    </w:p>
    <w:p w14:paraId="0EADF6A7" w14:textId="77777777" w:rsidR="005C4253" w:rsidRDefault="005C4253" w:rsidP="005C4253">
      <w:pPr>
        <w:rPr>
          <w:rFonts w:ascii="Calibri" w:hAnsi="Calibri" w:cs="Calibri"/>
          <w:color w:val="000000"/>
        </w:rPr>
      </w:pPr>
    </w:p>
    <w:p w14:paraId="0241455B" w14:textId="020ED92B" w:rsidR="005C4253" w:rsidRPr="005C4253" w:rsidRDefault="005C4253" w:rsidP="005C4253">
      <w:pPr>
        <w:rPr>
          <w:rFonts w:ascii="Calibri" w:hAnsi="Calibri" w:cs="Calibri"/>
          <w:color w:val="000000"/>
        </w:rPr>
      </w:pPr>
      <w:r w:rsidRPr="005C4253">
        <w:rPr>
          <w:rFonts w:ascii="Calibri" w:hAnsi="Calibri" w:cs="Calibri"/>
          <w:color w:val="000000"/>
        </w:rPr>
        <w:t>The licensor cannot revoke these freedoms as long as you follow the license terms</w:t>
      </w:r>
      <w:r>
        <w:rPr>
          <w:rFonts w:ascii="Calibri" w:hAnsi="Calibri" w:cs="Calibri"/>
          <w:color w:val="000000"/>
        </w:rPr>
        <w:t>:</w:t>
      </w:r>
    </w:p>
    <w:p w14:paraId="4A7EDD46" w14:textId="77777777" w:rsidR="005C4253" w:rsidRPr="005C4253" w:rsidRDefault="005C4253" w:rsidP="005C4253">
      <w:pPr>
        <w:rPr>
          <w:rFonts w:ascii="Calibri" w:hAnsi="Calibri" w:cs="Calibri"/>
          <w:color w:val="000000"/>
        </w:rPr>
      </w:pPr>
    </w:p>
    <w:p w14:paraId="7FFBA86F" w14:textId="141D6D44" w:rsidR="005C4253" w:rsidRDefault="005C4253" w:rsidP="005C4253">
      <w:pPr>
        <w:rPr>
          <w:rFonts w:ascii="Calibri" w:hAnsi="Calibri" w:cs="Calibri"/>
          <w:color w:val="000000"/>
        </w:rPr>
      </w:pPr>
      <w:r w:rsidRPr="005C4253">
        <w:rPr>
          <w:rFonts w:ascii="Calibri" w:hAnsi="Calibri" w:cs="Calibri"/>
          <w:b/>
          <w:bCs/>
          <w:color w:val="000000"/>
        </w:rPr>
        <w:t>Attribution</w:t>
      </w:r>
      <w:r w:rsidRPr="005C4253">
        <w:rPr>
          <w:rFonts w:ascii="Calibri" w:hAnsi="Calibri" w:cs="Calibri"/>
          <w:color w:val="000000"/>
        </w:rPr>
        <w:t xml:space="preserve"> — You must give appropriate credit, provide a link to the license, and indicate if changes were made</w:t>
      </w:r>
      <w:r>
        <w:rPr>
          <w:rFonts w:ascii="Calibri" w:hAnsi="Calibri" w:cs="Calibri"/>
          <w:color w:val="000000"/>
        </w:rPr>
        <w:t xml:space="preserve"> on the GitHub site were this document originated</w:t>
      </w:r>
      <w:r w:rsidRPr="005C4253">
        <w:rPr>
          <w:rFonts w:ascii="Calibri" w:hAnsi="Calibri" w:cs="Calibri"/>
          <w:color w:val="000000"/>
        </w:rPr>
        <w:t>. You may do so in any reasonable manner, but not in any way that suggests the licensor endorses you or your use.</w:t>
      </w:r>
      <w:r>
        <w:rPr>
          <w:rFonts w:ascii="Calibri" w:hAnsi="Calibri" w:cs="Calibri"/>
          <w:color w:val="000000"/>
        </w:rPr>
        <w:t xml:space="preserve"> </w:t>
      </w:r>
    </w:p>
    <w:p w14:paraId="2108A0DE" w14:textId="77777777" w:rsidR="005C4253" w:rsidRPr="005C4253" w:rsidRDefault="005C4253" w:rsidP="005C4253">
      <w:pPr>
        <w:rPr>
          <w:rFonts w:ascii="Calibri" w:hAnsi="Calibri" w:cs="Calibri"/>
          <w:color w:val="000000"/>
        </w:rPr>
      </w:pPr>
    </w:p>
    <w:p w14:paraId="74799AA4" w14:textId="77777777" w:rsidR="005C4253" w:rsidRPr="005C4253" w:rsidRDefault="005C4253" w:rsidP="005C4253">
      <w:pPr>
        <w:rPr>
          <w:rFonts w:ascii="Calibri" w:hAnsi="Calibri" w:cs="Calibri"/>
          <w:color w:val="000000"/>
        </w:rPr>
      </w:pPr>
      <w:proofErr w:type="spellStart"/>
      <w:r w:rsidRPr="005C4253">
        <w:rPr>
          <w:rFonts w:ascii="Calibri" w:hAnsi="Calibri" w:cs="Calibri"/>
          <w:b/>
          <w:bCs/>
          <w:color w:val="000000"/>
        </w:rPr>
        <w:t>NonCommercial</w:t>
      </w:r>
      <w:proofErr w:type="spellEnd"/>
      <w:r w:rsidRPr="005C4253">
        <w:rPr>
          <w:rFonts w:ascii="Calibri" w:hAnsi="Calibri" w:cs="Calibri"/>
          <w:color w:val="000000"/>
        </w:rPr>
        <w:t xml:space="preserve"> — You may not use the material for commercial purposes.</w:t>
      </w:r>
    </w:p>
    <w:p w14:paraId="782E6A34" w14:textId="77777777" w:rsidR="005C4253" w:rsidRPr="005C4253" w:rsidRDefault="005C4253" w:rsidP="005C4253">
      <w:pPr>
        <w:rPr>
          <w:rFonts w:ascii="Calibri" w:hAnsi="Calibri" w:cs="Calibri"/>
          <w:color w:val="000000"/>
        </w:rPr>
      </w:pPr>
      <w:r w:rsidRPr="005C4253">
        <w:rPr>
          <w:rFonts w:ascii="Calibri" w:hAnsi="Calibri" w:cs="Calibri"/>
          <w:color w:val="000000"/>
        </w:rPr>
        <w:t>No additional restrictions — You may not apply legal terms or technological measures that legally restrict others from doing anything the license permits.</w:t>
      </w:r>
    </w:p>
    <w:p w14:paraId="3E22E716" w14:textId="77777777" w:rsidR="005C4253" w:rsidRPr="005C4253" w:rsidRDefault="005C4253" w:rsidP="005C4253">
      <w:pPr>
        <w:rPr>
          <w:rFonts w:ascii="Calibri" w:hAnsi="Calibri" w:cs="Calibri"/>
          <w:color w:val="000000"/>
        </w:rPr>
      </w:pPr>
    </w:p>
    <w:p w14:paraId="223518C8" w14:textId="6512E723" w:rsidR="005C4253" w:rsidRPr="005C4253" w:rsidRDefault="005C4253" w:rsidP="005C4253">
      <w:pPr>
        <w:rPr>
          <w:rFonts w:ascii="Calibri" w:hAnsi="Calibri" w:cs="Calibri"/>
          <w:color w:val="000000"/>
        </w:rPr>
      </w:pPr>
      <w:r w:rsidRPr="005C4253">
        <w:rPr>
          <w:rFonts w:ascii="Calibri" w:hAnsi="Calibri" w:cs="Calibri"/>
          <w:color w:val="000000"/>
        </w:rPr>
        <w:t>No warranties are given. The license may not give you all of the permissions necessary for your intended use. For example, other rights such as publicity, privacy, or moral rights may limit how you use the material.</w:t>
      </w:r>
    </w:p>
    <w:p w14:paraId="19ABA59C" w14:textId="75CFFD4F" w:rsidR="00C030D1" w:rsidRDefault="00051A65" w:rsidP="0081106A">
      <w:pPr>
        <w:pStyle w:val="Heading2"/>
      </w:pPr>
      <w:r>
        <w:t>Writing and Production Team</w:t>
      </w:r>
      <w:r w:rsidR="00C030D1">
        <w:t xml:space="preserve"> </w:t>
      </w:r>
    </w:p>
    <w:p w14:paraId="68FD14F5" w14:textId="139AC71C" w:rsidR="00C030D1" w:rsidRDefault="00C030D1" w:rsidP="00C030D1">
      <w:r>
        <w:t>COVID-19 Demystified has been written by experts for non-experts and students.</w:t>
      </w:r>
    </w:p>
    <w:p w14:paraId="5019D930" w14:textId="6D321EFC" w:rsidR="00C030D1" w:rsidRDefault="00C030D1" w:rsidP="00C030D1">
      <w:proofErr w:type="gramStart"/>
      <w:r>
        <w:t>{</w:t>
      </w:r>
      <w:r w:rsidR="005C4253">
        <w:t xml:space="preserve"> </w:t>
      </w:r>
      <w:r w:rsidRPr="005C4253">
        <w:rPr>
          <w:rFonts w:ascii="Monaco" w:hAnsi="Monaco"/>
        </w:rPr>
        <w:t>learn-tech.io</w:t>
      </w:r>
      <w:proofErr w:type="gramEnd"/>
      <w:r w:rsidR="005C4253">
        <w:t xml:space="preserve"> </w:t>
      </w:r>
      <w:r>
        <w:t xml:space="preserve">} is deeply grateful for the contributions from the following people: </w:t>
      </w:r>
    </w:p>
    <w:p w14:paraId="0AADECA5" w14:textId="77777777" w:rsidR="00C030D1" w:rsidRDefault="00C030D1" w:rsidP="00C030D1"/>
    <w:p w14:paraId="62494F94" w14:textId="50F03E47" w:rsidR="00C030D1" w:rsidRDefault="00C030D1" w:rsidP="00C030D1">
      <w:r>
        <w:t xml:space="preserve">Dr </w:t>
      </w:r>
      <w:proofErr w:type="spellStart"/>
      <w:r>
        <w:t>Kethakie</w:t>
      </w:r>
      <w:proofErr w:type="spellEnd"/>
      <w:r>
        <w:t xml:space="preserve"> </w:t>
      </w:r>
      <w:proofErr w:type="spellStart"/>
      <w:r>
        <w:t>Lamahewa</w:t>
      </w:r>
      <w:proofErr w:type="spellEnd"/>
      <w:r>
        <w:t xml:space="preserve">, Epidemiologist  </w:t>
      </w:r>
    </w:p>
    <w:p w14:paraId="105ED414" w14:textId="77777777" w:rsidR="00C030D1" w:rsidRDefault="00C030D1" w:rsidP="00C030D1">
      <w:r>
        <w:t xml:space="preserve">Gareth James, Medical Statistics Consultant </w:t>
      </w:r>
    </w:p>
    <w:p w14:paraId="678FC98B" w14:textId="7338F872" w:rsidR="00C030D1" w:rsidRDefault="002D0CAD" w:rsidP="00C030D1">
      <w:r>
        <w:t xml:space="preserve">Dr </w:t>
      </w:r>
      <w:r w:rsidR="00C030D1">
        <w:t xml:space="preserve">Siobhan Crichton, Clinical Trials Statistician  </w:t>
      </w:r>
    </w:p>
    <w:p w14:paraId="1233DA4D" w14:textId="77777777" w:rsidR="00C030D1" w:rsidRDefault="00C030D1" w:rsidP="00C030D1">
      <w:r w:rsidRPr="00B32801">
        <w:t xml:space="preserve">Dr </w:t>
      </w:r>
      <w:proofErr w:type="spellStart"/>
      <w:r w:rsidRPr="00B32801">
        <w:t>Ransika</w:t>
      </w:r>
      <w:proofErr w:type="spellEnd"/>
      <w:r w:rsidRPr="00B32801">
        <w:t xml:space="preserve"> De Silva</w:t>
      </w:r>
      <w:r>
        <w:t>, Clinician</w:t>
      </w:r>
    </w:p>
    <w:p w14:paraId="6A4A78AA" w14:textId="77777777" w:rsidR="00C030D1" w:rsidRDefault="00C030D1" w:rsidP="00C030D1">
      <w:r w:rsidRPr="00B32801">
        <w:t>Lorna Conlon M.P.S.I</w:t>
      </w:r>
      <w:r>
        <w:t>.</w:t>
      </w:r>
      <w:r w:rsidRPr="00B32801">
        <w:t xml:space="preserve">, </w:t>
      </w:r>
      <w:r>
        <w:t>P</w:t>
      </w:r>
      <w:r w:rsidRPr="00B32801">
        <w:t>harmacist</w:t>
      </w:r>
    </w:p>
    <w:p w14:paraId="4603F08B" w14:textId="585788E0" w:rsidR="00C030D1" w:rsidRDefault="00C030D1" w:rsidP="00C030D1">
      <w:r w:rsidRPr="00B32801">
        <w:t>Donna B</w:t>
      </w:r>
      <w:r>
        <w:t xml:space="preserve">uckley, Mathematics </w:t>
      </w:r>
      <w:r w:rsidR="00AE3B46">
        <w:t>Educator</w:t>
      </w:r>
    </w:p>
    <w:p w14:paraId="26B7C2DE" w14:textId="317A17A7" w:rsidR="00C14AEA" w:rsidRDefault="00C14AEA" w:rsidP="00C14AEA">
      <w:r>
        <w:t>Barry Kissane, Mathematics Educat</w:t>
      </w:r>
      <w:r w:rsidR="00AE3B46">
        <w:t>or</w:t>
      </w:r>
      <w:r>
        <w:t xml:space="preserve"> </w:t>
      </w:r>
    </w:p>
    <w:p w14:paraId="7D4ACEB3" w14:textId="1B26BC69" w:rsidR="00C453FE" w:rsidRDefault="00C453FE" w:rsidP="00C14AEA">
      <w:r>
        <w:t>Mike Lloyd, Technologist</w:t>
      </w:r>
    </w:p>
    <w:p w14:paraId="6626C9C9" w14:textId="510AC797" w:rsidR="00C030D1" w:rsidRDefault="00C030D1" w:rsidP="00C030D1">
      <w:r w:rsidRPr="00B32801">
        <w:t xml:space="preserve">Andreas </w:t>
      </w:r>
      <w:proofErr w:type="spellStart"/>
      <w:r w:rsidRPr="00B32801">
        <w:t>Schoinas</w:t>
      </w:r>
      <w:proofErr w:type="spellEnd"/>
      <w:r>
        <w:t>, Engineer</w:t>
      </w:r>
    </w:p>
    <w:p w14:paraId="2597D2A9" w14:textId="6A13A88E" w:rsidR="00034FCC" w:rsidRDefault="00034FCC" w:rsidP="00C030D1">
      <w:r>
        <w:t>Carmen Nigro, Writer</w:t>
      </w:r>
    </w:p>
    <w:p w14:paraId="79180AF8" w14:textId="77777777" w:rsidR="00C030D1" w:rsidRDefault="00C030D1" w:rsidP="00C030D1">
      <w:r>
        <w:t>Nick Adams, Forensic Scientist</w:t>
      </w:r>
    </w:p>
    <w:p w14:paraId="2A69BBF7" w14:textId="0DB22AA7" w:rsidR="00C030D1" w:rsidRDefault="00C030D1" w:rsidP="00C030D1">
      <w:r w:rsidRPr="00B32801">
        <w:t xml:space="preserve">Georgi </w:t>
      </w:r>
      <w:proofErr w:type="spellStart"/>
      <w:r w:rsidRPr="00B32801">
        <w:t>Sofiev</w:t>
      </w:r>
      <w:proofErr w:type="spellEnd"/>
      <w:r>
        <w:t>, Physics Student</w:t>
      </w:r>
      <w:r w:rsidR="006C0F54">
        <w:t xml:space="preserve"> </w:t>
      </w:r>
      <w:r>
        <w:t xml:space="preserve"> </w:t>
      </w:r>
    </w:p>
    <w:p w14:paraId="49665A34" w14:textId="331F53E8" w:rsidR="00C030D1" w:rsidRDefault="00C030D1" w:rsidP="007E2514">
      <w:proofErr w:type="spellStart"/>
      <w:r w:rsidRPr="00B32801">
        <w:t>Rujal</w:t>
      </w:r>
      <w:proofErr w:type="spellEnd"/>
      <w:r w:rsidRPr="00B32801">
        <w:t xml:space="preserve"> </w:t>
      </w:r>
      <w:proofErr w:type="spellStart"/>
      <w:r w:rsidRPr="00B32801">
        <w:t>Kondral</w:t>
      </w:r>
      <w:proofErr w:type="spellEnd"/>
      <w:r>
        <w:t>, Physics Student</w:t>
      </w:r>
      <w:r w:rsidR="006C0F54">
        <w:t xml:space="preserve"> </w:t>
      </w:r>
    </w:p>
    <w:p w14:paraId="2CDF9C12" w14:textId="77777777" w:rsidR="00D771F8" w:rsidRDefault="005839EC" w:rsidP="005839EC">
      <w:pPr>
        <w:pStyle w:val="Heading2"/>
      </w:pPr>
      <w:bookmarkStart w:id="10" w:name="_Toc37754493"/>
      <w:r>
        <w:t>Foreword</w:t>
      </w:r>
      <w:bookmarkEnd w:id="10"/>
      <w:r>
        <w:t xml:space="preserve"> </w:t>
      </w:r>
    </w:p>
    <w:p w14:paraId="4F0278C3"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The COVID-19 pandemic is a world-shattering event with far-reaching consequences.  At this point their future impact can only be imagined. </w:t>
      </w:r>
    </w:p>
    <w:p w14:paraId="2CDFBC5D" w14:textId="77777777" w:rsidR="002F1844" w:rsidRPr="002F1844" w:rsidRDefault="002F1844" w:rsidP="002F1844">
      <w:pPr>
        <w:rPr>
          <w:rFonts w:ascii="Calibri" w:hAnsi="Calibri" w:cs="Calibri"/>
          <w:color w:val="000000"/>
        </w:rPr>
      </w:pPr>
    </w:p>
    <w:p w14:paraId="1E4A085D" w14:textId="77777777" w:rsidR="002F1844" w:rsidRPr="002F1844" w:rsidRDefault="002F1844" w:rsidP="002F1844">
      <w:pPr>
        <w:rPr>
          <w:rFonts w:ascii="Calibri" w:hAnsi="Calibri" w:cs="Calibri"/>
          <w:color w:val="000000"/>
        </w:rPr>
      </w:pPr>
      <w:r w:rsidRPr="002F1844">
        <w:rPr>
          <w:rFonts w:ascii="Calibri" w:hAnsi="Calibri" w:cs="Calibri"/>
          <w:color w:val="000000"/>
        </w:rPr>
        <w:lastRenderedPageBreak/>
        <w:t xml:space="preserve">COVID-19 has taken lives, disrupted markets and tested the competence of governments. It has already led to fundamental changes.  More may follow and their impact may continue for decades. </w:t>
      </w:r>
    </w:p>
    <w:p w14:paraId="192FA3B1" w14:textId="77777777" w:rsidR="002F1844" w:rsidRPr="002F1844" w:rsidRDefault="002F1844" w:rsidP="002F1844">
      <w:pPr>
        <w:rPr>
          <w:rFonts w:ascii="Calibri" w:hAnsi="Calibri" w:cs="Calibri"/>
          <w:color w:val="000000"/>
        </w:rPr>
      </w:pPr>
    </w:p>
    <w:p w14:paraId="53A770DA" w14:textId="0E0C525A" w:rsidR="002F1844" w:rsidRPr="002F1844" w:rsidRDefault="002F1844" w:rsidP="002F1844">
      <w:pPr>
        <w:rPr>
          <w:rFonts w:ascii="Calibri" w:hAnsi="Calibri" w:cs="Calibri"/>
          <w:color w:val="000000"/>
        </w:rPr>
      </w:pPr>
      <w:r w:rsidRPr="002F1844">
        <w:rPr>
          <w:rFonts w:ascii="Calibri" w:hAnsi="Calibri" w:cs="Calibri"/>
          <w:color w:val="000000"/>
        </w:rPr>
        <w:t xml:space="preserve">To help us make sense of the crisis, learn-tech.io called on experts from around the world to help demystify COVID-19 in a short, practical </w:t>
      </w:r>
      <w:r w:rsidR="008809F6">
        <w:rPr>
          <w:rFonts w:ascii="Calibri" w:hAnsi="Calibri" w:cs="Calibri"/>
          <w:color w:val="000000"/>
        </w:rPr>
        <w:t>course</w:t>
      </w:r>
      <w:r w:rsidRPr="002F1844">
        <w:rPr>
          <w:rFonts w:ascii="Calibri" w:hAnsi="Calibri" w:cs="Calibri"/>
          <w:color w:val="000000"/>
        </w:rPr>
        <w:t xml:space="preserve">.  </w:t>
      </w:r>
    </w:p>
    <w:p w14:paraId="59A133D6"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23B675A8" w14:textId="77777777" w:rsidR="004873A8" w:rsidRDefault="002F1844" w:rsidP="002F1844">
      <w:pPr>
        <w:rPr>
          <w:rFonts w:ascii="Calibri" w:hAnsi="Calibri" w:cs="Calibri"/>
          <w:color w:val="000000"/>
        </w:rPr>
      </w:pPr>
      <w:r w:rsidRPr="002F1844">
        <w:rPr>
          <w:rFonts w:ascii="Calibri" w:hAnsi="Calibri" w:cs="Calibri"/>
          <w:color w:val="000000"/>
        </w:rPr>
        <w:t xml:space="preserve">COVID-19 Demystified has been developed for three key audiences. </w:t>
      </w:r>
    </w:p>
    <w:p w14:paraId="23970971" w14:textId="77777777" w:rsidR="004873A8" w:rsidRDefault="004873A8" w:rsidP="002F1844">
      <w:pPr>
        <w:rPr>
          <w:rFonts w:ascii="Calibri" w:hAnsi="Calibri" w:cs="Calibri"/>
          <w:color w:val="000000"/>
        </w:rPr>
      </w:pPr>
    </w:p>
    <w:p w14:paraId="0551560A" w14:textId="77777777"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Firstly, the more than 1bn young people now shut out of classrooms who still seek education. </w:t>
      </w:r>
    </w:p>
    <w:p w14:paraId="6BD02BBE" w14:textId="36DBA255" w:rsidR="004873A8" w:rsidRPr="004873A8"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Secondly, the wider public who are ‘drinking from a firehose’ of ‘news’. Information that frequently includes much disinformation and fake news. </w:t>
      </w:r>
    </w:p>
    <w:p w14:paraId="13B96702" w14:textId="77777777" w:rsidR="007F6BD0" w:rsidRDefault="002F1844" w:rsidP="008B4366">
      <w:pPr>
        <w:pStyle w:val="ListParagraph"/>
        <w:numPr>
          <w:ilvl w:val="0"/>
          <w:numId w:val="15"/>
        </w:numPr>
        <w:rPr>
          <w:rFonts w:ascii="Calibri" w:hAnsi="Calibri" w:cs="Calibri"/>
          <w:color w:val="000000"/>
        </w:rPr>
      </w:pPr>
      <w:r w:rsidRPr="004873A8">
        <w:rPr>
          <w:rFonts w:ascii="Calibri" w:hAnsi="Calibri" w:cs="Calibri"/>
          <w:color w:val="000000"/>
        </w:rPr>
        <w:t xml:space="preserve">Thirdly, those decision makers and policy makers seeking to understand more about the challenges they face. </w:t>
      </w:r>
    </w:p>
    <w:p w14:paraId="156184EF" w14:textId="77777777" w:rsidR="007F6BD0" w:rsidRDefault="007F6BD0" w:rsidP="007F6BD0">
      <w:pPr>
        <w:pStyle w:val="ListParagraph"/>
        <w:rPr>
          <w:rFonts w:ascii="Calibri" w:hAnsi="Calibri" w:cs="Calibri"/>
          <w:color w:val="000000"/>
        </w:rPr>
      </w:pPr>
    </w:p>
    <w:p w14:paraId="3EAAAA04" w14:textId="25250301" w:rsidR="007F6BD0" w:rsidRDefault="002F1844" w:rsidP="002F1844">
      <w:pPr>
        <w:rPr>
          <w:rFonts w:ascii="Calibri" w:hAnsi="Calibri" w:cs="Calibri"/>
          <w:color w:val="000000"/>
        </w:rPr>
      </w:pPr>
      <w:r w:rsidRPr="007F6BD0">
        <w:rPr>
          <w:rFonts w:ascii="Calibri" w:hAnsi="Calibri" w:cs="Calibri"/>
          <w:color w:val="000000"/>
        </w:rPr>
        <w:t xml:space="preserve">Each of these audiences really needs opportunities to learn more about the pandemic both to protect their own lives and the lives of others. </w:t>
      </w:r>
    </w:p>
    <w:p w14:paraId="78EFE002" w14:textId="77777777" w:rsidR="007F6BD0" w:rsidRDefault="007F6BD0" w:rsidP="002F1844">
      <w:pPr>
        <w:rPr>
          <w:rFonts w:ascii="Calibri" w:hAnsi="Calibri" w:cs="Calibri"/>
          <w:color w:val="000000"/>
        </w:rPr>
      </w:pPr>
    </w:p>
    <w:p w14:paraId="75684987" w14:textId="24E60BFB" w:rsidR="002F1844" w:rsidRPr="002F1844" w:rsidRDefault="002F1844" w:rsidP="002F1844">
      <w:pPr>
        <w:rPr>
          <w:rFonts w:ascii="Calibri" w:hAnsi="Calibri" w:cs="Calibri"/>
          <w:color w:val="000000"/>
        </w:rPr>
      </w:pPr>
      <w:r w:rsidRPr="002F1844">
        <w:rPr>
          <w:rFonts w:ascii="Calibri" w:hAnsi="Calibri" w:cs="Calibri"/>
          <w:color w:val="000000"/>
        </w:rPr>
        <w:t xml:space="preserve">The scientific and mathematical complexity behind fighting COVID-19 means that many people lack tools to understand fully the impact of their own actions. Without such tools, misinformation and ignorance spread easily and can amplify negative effects of the pandemic. Those with no understanding of the science of the pandemic have sought to destroy 5G infrastructure, or adopt false cures bringing risk and harm to themselves. Some have adopted blame and hatred rather than nurtured their own understanding.  The Demystification team hopes that this </w:t>
      </w:r>
      <w:r w:rsidR="008809F6">
        <w:rPr>
          <w:rFonts w:ascii="Calibri" w:hAnsi="Calibri" w:cs="Calibri"/>
          <w:color w:val="000000"/>
        </w:rPr>
        <w:t>course</w:t>
      </w:r>
      <w:r w:rsidRPr="002F1844">
        <w:rPr>
          <w:rFonts w:ascii="Calibri" w:hAnsi="Calibri" w:cs="Calibri"/>
          <w:color w:val="000000"/>
        </w:rPr>
        <w:t xml:space="preserve"> will aid understanding and ultimately it will aid the fight against COVID-19. We all hope COVID 19 Demystified could be a key weapon in our fight against the pandemic and its effects. </w:t>
      </w:r>
    </w:p>
    <w:p w14:paraId="3CD9C424" w14:textId="77777777" w:rsidR="002F1844" w:rsidRPr="002F1844" w:rsidRDefault="002F1844" w:rsidP="002F1844">
      <w:pPr>
        <w:rPr>
          <w:rFonts w:ascii="Calibri" w:hAnsi="Calibri" w:cs="Calibri"/>
          <w:color w:val="000000"/>
        </w:rPr>
      </w:pPr>
      <w:r w:rsidRPr="002F1844">
        <w:rPr>
          <w:rFonts w:ascii="Calibri" w:hAnsi="Calibri" w:cs="Calibri"/>
          <w:color w:val="000000"/>
        </w:rPr>
        <w:t xml:space="preserve"> </w:t>
      </w:r>
    </w:p>
    <w:p w14:paraId="6CB22D4A" w14:textId="03B89060" w:rsidR="00D771F8" w:rsidRDefault="002F1844" w:rsidP="002F1844">
      <w:pPr>
        <w:rPr>
          <w:rFonts w:ascii="Calibri" w:hAnsi="Calibri" w:cs="Calibri"/>
          <w:color w:val="000000"/>
        </w:rPr>
      </w:pPr>
      <w:r w:rsidRPr="002F1844">
        <w:rPr>
          <w:rFonts w:ascii="Calibri" w:hAnsi="Calibri" w:cs="Calibri"/>
          <w:color w:val="000000"/>
        </w:rPr>
        <w:t xml:space="preserve">It is intended that COVID-19 Demystified </w:t>
      </w:r>
      <w:r w:rsidR="007F6BD0">
        <w:rPr>
          <w:rFonts w:ascii="Calibri" w:hAnsi="Calibri" w:cs="Calibri"/>
          <w:color w:val="000000"/>
        </w:rPr>
        <w:t>aids</w:t>
      </w:r>
      <w:r w:rsidRPr="002F1844">
        <w:rPr>
          <w:rFonts w:ascii="Calibri" w:hAnsi="Calibri" w:cs="Calibri"/>
          <w:color w:val="000000"/>
        </w:rPr>
        <w:t xml:space="preserve"> our fight against the virus. It offers practical ways to gain analytical skills and knowledge enabling more people to make their own sense of the pandemic. With a set of data and models that a user can examine and investigate, each of us can model strategies for mitigation, understand better why different strategies are being followed and come to their own conclusions regarding the wisdom of different government strategies.</w:t>
      </w:r>
    </w:p>
    <w:p w14:paraId="2652E944" w14:textId="77777777" w:rsidR="002F1844" w:rsidRPr="00D771F8" w:rsidRDefault="002F1844" w:rsidP="002F1844">
      <w:pPr>
        <w:rPr>
          <w:rFonts w:ascii="Calibri" w:hAnsi="Calibri" w:cs="Calibri"/>
          <w:color w:val="000000"/>
        </w:rPr>
      </w:pPr>
    </w:p>
    <w:p w14:paraId="3E8D3644" w14:textId="4BE2C442" w:rsidR="00003BDF" w:rsidRDefault="00D771F8" w:rsidP="00D771F8">
      <w:r w:rsidRPr="00D771F8">
        <w:t>Above all else, COVID-19 is an opportunity for us all to learn, and whilst the subject matter is necessarily serious, there is a deep joy to be gained in understanding the science, technology</w:t>
      </w:r>
      <w:r w:rsidR="002F1844">
        <w:t>,</w:t>
      </w:r>
      <w:r w:rsidRPr="00D771F8">
        <w:t xml:space="preserve"> engineering</w:t>
      </w:r>
      <w:r w:rsidR="002F1844">
        <w:t>,</w:t>
      </w:r>
      <w:r w:rsidRPr="00D771F8">
        <w:t xml:space="preserve"> and maths that underpin</w:t>
      </w:r>
      <w:r w:rsidR="002F1844">
        <w:t>s</w:t>
      </w:r>
      <w:r w:rsidRPr="00D771F8">
        <w:t xml:space="preserve"> the </w:t>
      </w:r>
      <w:r w:rsidR="002F1844">
        <w:t xml:space="preserve">not only the </w:t>
      </w:r>
      <w:r w:rsidRPr="00D771F8">
        <w:t>fight against the pandemic</w:t>
      </w:r>
      <w:r w:rsidR="002F1844">
        <w:t xml:space="preserve"> but life itself. </w:t>
      </w:r>
    </w:p>
    <w:p w14:paraId="448F11EA" w14:textId="7C64B5F3" w:rsidR="0042201B" w:rsidRPr="0042201B" w:rsidRDefault="008809F6" w:rsidP="00B91AB7">
      <w:pPr>
        <w:pStyle w:val="Heading2"/>
      </w:pPr>
      <w:bookmarkStart w:id="11" w:name="_Toc37754494"/>
      <w:r>
        <w:t>Course</w:t>
      </w:r>
      <w:r w:rsidR="0042201B">
        <w:t xml:space="preserve"> Summary</w:t>
      </w:r>
      <w:bookmarkEnd w:id="11"/>
      <w:r w:rsidR="0042201B">
        <w:t xml:space="preserve"> </w:t>
      </w:r>
    </w:p>
    <w:p w14:paraId="16187CC3" w14:textId="60B73895" w:rsidR="008D60E1" w:rsidRDefault="008D60E1" w:rsidP="008D60E1">
      <w:bookmarkStart w:id="12" w:name="_Toc32918850"/>
      <w:bookmarkStart w:id="13" w:name="_Toc32919393"/>
      <w:bookmarkEnd w:id="2"/>
      <w:bookmarkEnd w:id="1"/>
      <w:r>
        <w:t xml:space="preserve">The </w:t>
      </w:r>
      <w:r w:rsidR="008809F6">
        <w:t>course</w:t>
      </w:r>
      <w:r>
        <w:t xml:space="preserve"> starts with an analysis of how the COVID-19 pandemic started. To understand how this happened, we explore the world of </w:t>
      </w:r>
      <w:r w:rsidR="00701498">
        <w:t>viruses</w:t>
      </w:r>
      <w:r>
        <w:t xml:space="preserve"> and how they interact with living things. We analyse how viruses work, reproduce and exist in different organisms. </w:t>
      </w:r>
    </w:p>
    <w:p w14:paraId="2C1F6C7F" w14:textId="4C921595" w:rsidR="008D60E1" w:rsidRDefault="008D60E1" w:rsidP="008D60E1"/>
    <w:p w14:paraId="08B95F8D" w14:textId="65650F20" w:rsidR="008D60E1" w:rsidRDefault="008D60E1" w:rsidP="008D60E1">
      <w:r>
        <w:t xml:space="preserve">COVID-19 for many is a life-threatening disease so we next examine how the SARS-CoV-2 virus responsible for COVID-19 can make people ill. In the space of just a few months COVID-19 had become a global pandemic, so we look in detail at how the disease spread around the planet so </w:t>
      </w:r>
      <w:r w:rsidR="0081106A">
        <w:t>quickly</w:t>
      </w:r>
      <w:r>
        <w:t xml:space="preserve">, including the distinct phases that a pandemic goes through, including mutations. </w:t>
      </w:r>
    </w:p>
    <w:p w14:paraId="07B1496A" w14:textId="375A1032" w:rsidR="008D60E1" w:rsidRDefault="008D60E1" w:rsidP="008D60E1"/>
    <w:p w14:paraId="144AF3DE" w14:textId="1A43A424" w:rsidR="008D60E1" w:rsidRDefault="008D60E1" w:rsidP="008D60E1">
      <w:r>
        <w:t xml:space="preserve">We next analyse the effects of COVID-19 on </w:t>
      </w:r>
      <w:r w:rsidR="00701498">
        <w:t>individuals</w:t>
      </w:r>
      <w:r>
        <w:t xml:space="preserve">, including the risks to individuals </w:t>
      </w:r>
      <w:r w:rsidR="00701498">
        <w:t>including the potential characteristics of those at risk of contracting the disease, its effects on health services, society and economics.</w:t>
      </w:r>
    </w:p>
    <w:p w14:paraId="7008BCE6" w14:textId="77777777" w:rsidR="00701498" w:rsidRDefault="00701498" w:rsidP="008D60E1"/>
    <w:p w14:paraId="610DA6B0" w14:textId="63297E43" w:rsidR="008D60E1" w:rsidRDefault="00701498" w:rsidP="008D60E1">
      <w:r>
        <w:t>The key question is how this pandemic can be stopped</w:t>
      </w:r>
      <w:r w:rsidR="008D60E1">
        <w:t>, so next we look at vaccines, drugs, technologies, and the public policy options open to governments. We investigate why choosing the right policy is so difficult and why using mathematical models can inform decision</w:t>
      </w:r>
      <w:r>
        <w:t>-</w:t>
      </w:r>
      <w:r w:rsidR="008D60E1">
        <w:t xml:space="preserve">making. Models are, </w:t>
      </w:r>
      <w:r w:rsidR="005C4253">
        <w:t>of course</w:t>
      </w:r>
      <w:r w:rsidR="008D60E1">
        <w:t xml:space="preserve">, based on data, so next we look in details at the availability and quality of data, and how to use basic statistical methods to read and interpret it. We look at modelling and show what is meant by ‘flattening the curve’. We then use a basic model to show the kinds of results we can expect from different strategies. </w:t>
      </w:r>
    </w:p>
    <w:p w14:paraId="53062861" w14:textId="77777777" w:rsidR="00626BD8" w:rsidRDefault="00626BD8" w:rsidP="008D60E1"/>
    <w:p w14:paraId="0FF0510A" w14:textId="30A5B58B" w:rsidR="00626BD8" w:rsidRDefault="00C030D1" w:rsidP="008D60E1">
      <w:r>
        <w:t>Finally,</w:t>
      </w:r>
      <w:r w:rsidR="008D60E1">
        <w:t xml:space="preserve"> </w:t>
      </w:r>
      <w:r w:rsidR="007F6BD0">
        <w:t xml:space="preserve">the </w:t>
      </w:r>
      <w:r w:rsidR="008809F6">
        <w:t>course</w:t>
      </w:r>
      <w:r w:rsidR="007F6BD0">
        <w:t xml:space="preserve"> will analyse</w:t>
      </w:r>
      <w:r w:rsidR="008D60E1">
        <w:t xml:space="preserve"> the factors that need to </w:t>
      </w:r>
      <w:r w:rsidR="007F6BD0">
        <w:t xml:space="preserve">be </w:t>
      </w:r>
      <w:r w:rsidR="008D60E1">
        <w:t>consider</w:t>
      </w:r>
      <w:r w:rsidR="007F6BD0">
        <w:t>ed</w:t>
      </w:r>
      <w:r w:rsidR="008D60E1">
        <w:t xml:space="preserve"> when thinking about how </w:t>
      </w:r>
      <w:r w:rsidR="007F6BD0">
        <w:t>to</w:t>
      </w:r>
      <w:r w:rsidR="008D60E1">
        <w:t xml:space="preserve"> exit from COVID-19, including successful government interventions, and ask what will be different in the world after COVID-19 is brought under contro</w:t>
      </w:r>
      <w:r w:rsidR="0081106A">
        <w:t>l?</w:t>
      </w:r>
      <w:r w:rsidR="008D60E1">
        <w:t xml:space="preserve"> </w:t>
      </w:r>
    </w:p>
    <w:p w14:paraId="2597B698" w14:textId="6B6ED771" w:rsidR="0042201B" w:rsidRDefault="0042201B" w:rsidP="008D60E1">
      <w:pPr>
        <w:pStyle w:val="Heading2"/>
      </w:pPr>
      <w:bookmarkStart w:id="14" w:name="_Toc37754495"/>
      <w:r w:rsidRPr="00D7555A">
        <w:t xml:space="preserve">Learning </w:t>
      </w:r>
      <w:r>
        <w:t>G</w:t>
      </w:r>
      <w:r w:rsidRPr="00D7555A">
        <w:t>oals</w:t>
      </w:r>
      <w:bookmarkEnd w:id="12"/>
      <w:bookmarkEnd w:id="13"/>
      <w:bookmarkEnd w:id="14"/>
    </w:p>
    <w:p w14:paraId="74DD18D4" w14:textId="77777777" w:rsidR="00D771F8" w:rsidRDefault="00D771F8" w:rsidP="00D771F8">
      <w:r>
        <w:t xml:space="preserve">COVID-19 has unleashed a tsunami of information ranging from deep science from the world’s most respected institutions to deliberate misinformation. </w:t>
      </w:r>
    </w:p>
    <w:p w14:paraId="610E695C" w14:textId="77777777" w:rsidR="00D771F8" w:rsidRDefault="00D771F8" w:rsidP="00D771F8"/>
    <w:p w14:paraId="00ECE171" w14:textId="6D3ABAB1" w:rsidR="00D771F8" w:rsidRDefault="00D771F8" w:rsidP="00D771F8">
      <w:r>
        <w:t xml:space="preserve">This </w:t>
      </w:r>
      <w:r w:rsidR="008809F6">
        <w:t>course</w:t>
      </w:r>
      <w:r>
        <w:t xml:space="preserve"> is an attempt to demystify COVID-19, so that we can gain a basic foundation of the principles necessary to understand how we may be able to minimise the impact and prepare for the next pandemic. </w:t>
      </w:r>
    </w:p>
    <w:p w14:paraId="54FF3BBE" w14:textId="77777777" w:rsidR="00D771F8" w:rsidRDefault="00D771F8" w:rsidP="00D771F8"/>
    <w:p w14:paraId="164BFE1E" w14:textId="5EA3CC8A" w:rsidR="00D771F8" w:rsidRPr="00D771F8" w:rsidRDefault="00D771F8" w:rsidP="00D771F8">
      <w:r>
        <w:t>Our goal here is to equip you with the knowledge and skills to make your own mind up about what you hear or read, and how COVID-19 ought to be managed.</w:t>
      </w:r>
    </w:p>
    <w:p w14:paraId="19C40C8B" w14:textId="50D151AF" w:rsidR="0042201B" w:rsidRDefault="0042201B" w:rsidP="0042201B">
      <w:pPr>
        <w:pStyle w:val="Heading3"/>
      </w:pPr>
      <w:bookmarkStart w:id="15" w:name="_Toc37754496"/>
      <w:r w:rsidRPr="00FA5E47">
        <w:t>Knowledge and Understanding (Theory Component)</w:t>
      </w:r>
      <w:bookmarkEnd w:id="15"/>
    </w:p>
    <w:p w14:paraId="43B91907" w14:textId="38FF1382" w:rsidR="0042201B" w:rsidRPr="00FA5E47" w:rsidRDefault="0042201B" w:rsidP="0042201B">
      <w:r w:rsidRPr="00FA5E47">
        <w:t xml:space="preserve">At the end of this </w:t>
      </w:r>
      <w:r w:rsidR="008809F6">
        <w:t>course</w:t>
      </w:r>
      <w:r w:rsidRPr="00FA5E47">
        <w:t xml:space="preserve">, </w:t>
      </w:r>
      <w:r>
        <w:t xml:space="preserve">learners </w:t>
      </w:r>
      <w:r w:rsidRPr="00FA5E47">
        <w:t>should be able to:</w:t>
      </w:r>
    </w:p>
    <w:p w14:paraId="2F01F2B1" w14:textId="176510E4" w:rsidR="0042201B" w:rsidRPr="0042201B" w:rsidRDefault="0042201B" w:rsidP="004F2303">
      <w:pPr>
        <w:pStyle w:val="ListParagraph"/>
        <w:numPr>
          <w:ilvl w:val="0"/>
          <w:numId w:val="2"/>
        </w:numPr>
      </w:pPr>
      <w:r w:rsidRPr="0042201B">
        <w:t xml:space="preserve">Understand the science and numbers behind </w:t>
      </w:r>
      <w:r w:rsidR="00B91AB7">
        <w:t>COVID</w:t>
      </w:r>
      <w:r w:rsidR="00626BD8">
        <w:t>-</w:t>
      </w:r>
      <w:r w:rsidR="00B91AB7">
        <w:t>19</w:t>
      </w:r>
      <w:r w:rsidRPr="0042201B">
        <w:t xml:space="preserve"> </w:t>
      </w:r>
      <w:r w:rsidR="0077337C">
        <w:t>and the SARS-CoV-2 virus that causes it</w:t>
      </w:r>
    </w:p>
    <w:p w14:paraId="18CD5D12" w14:textId="41D6184C" w:rsidR="0042201B" w:rsidRDefault="0042201B" w:rsidP="00B91AB7">
      <w:pPr>
        <w:pStyle w:val="ListParagraph"/>
        <w:numPr>
          <w:ilvl w:val="0"/>
          <w:numId w:val="2"/>
        </w:numPr>
      </w:pPr>
      <w:r w:rsidRPr="0042201B">
        <w:t xml:space="preserve">Discuss </w:t>
      </w:r>
      <w:r w:rsidR="00B91AB7">
        <w:t>the pandemic with confidence, giving substantiated viewpoints on matters such as public policy</w:t>
      </w:r>
      <w:r w:rsidR="00BB2CD2">
        <w:t xml:space="preserve"> with a willingness to accept other viewpoints and learn more</w:t>
      </w:r>
    </w:p>
    <w:p w14:paraId="482126C9" w14:textId="679F71C8" w:rsidR="00B91AB7" w:rsidRDefault="00B91AB7" w:rsidP="00B91AB7">
      <w:pPr>
        <w:pStyle w:val="ListParagraph"/>
        <w:numPr>
          <w:ilvl w:val="0"/>
          <w:numId w:val="2"/>
        </w:numPr>
      </w:pPr>
      <w:r>
        <w:t xml:space="preserve">Understand why governments in different countries make the decisions </w:t>
      </w:r>
      <w:r w:rsidR="0081106A">
        <w:t xml:space="preserve">that </w:t>
      </w:r>
      <w:r>
        <w:t xml:space="preserve">they do </w:t>
      </w:r>
    </w:p>
    <w:p w14:paraId="5DF6E4D3" w14:textId="093796BF" w:rsidR="0042201B" w:rsidRPr="0042201B" w:rsidRDefault="0042201B" w:rsidP="0042201B">
      <w:pPr>
        <w:pStyle w:val="Heading3"/>
        <w:rPr>
          <w:rFonts w:eastAsia="Times New Roman" w:cs="Times New Roman"/>
          <w:sz w:val="24"/>
        </w:rPr>
      </w:pPr>
      <w:bookmarkStart w:id="16" w:name="_Toc37754497"/>
      <w:r w:rsidRPr="00FA5E47">
        <w:lastRenderedPageBreak/>
        <w:t>Key Skills (Practical Component)</w:t>
      </w:r>
      <w:bookmarkEnd w:id="16"/>
    </w:p>
    <w:p w14:paraId="3559BF7A" w14:textId="7EB0ECB7" w:rsidR="0042201B" w:rsidRPr="00FA5E47" w:rsidRDefault="0042201B" w:rsidP="0042201B">
      <w:r w:rsidRPr="00FA5E47">
        <w:t xml:space="preserve">At the end of this </w:t>
      </w:r>
      <w:r w:rsidR="008809F6">
        <w:t>course</w:t>
      </w:r>
      <w:r w:rsidRPr="00FA5E47">
        <w:t xml:space="preserve">, </w:t>
      </w:r>
      <w:r>
        <w:t>learners</w:t>
      </w:r>
      <w:r w:rsidRPr="00FA5E47">
        <w:t xml:space="preserve"> should be able to:</w:t>
      </w:r>
    </w:p>
    <w:p w14:paraId="65B49A1E" w14:textId="673EAF70" w:rsidR="00B91AB7" w:rsidRDefault="00B91AB7" w:rsidP="004F2303">
      <w:pPr>
        <w:pStyle w:val="ListParagraph"/>
        <w:numPr>
          <w:ilvl w:val="0"/>
          <w:numId w:val="1"/>
        </w:numPr>
      </w:pPr>
      <w:r>
        <w:t>Analyse data</w:t>
      </w:r>
      <w:r w:rsidR="00626BD8">
        <w:t>, factors and basic formulae</w:t>
      </w:r>
      <w:r>
        <w:t xml:space="preserve"> related to medical research </w:t>
      </w:r>
    </w:p>
    <w:p w14:paraId="1C273D3F" w14:textId="5C895FCA" w:rsidR="0042201B" w:rsidRDefault="00B91AB7" w:rsidP="004F2303">
      <w:pPr>
        <w:pStyle w:val="ListParagraph"/>
        <w:numPr>
          <w:ilvl w:val="0"/>
          <w:numId w:val="1"/>
        </w:numPr>
      </w:pPr>
      <w:r>
        <w:t xml:space="preserve">Work with basic epidemiological models </w:t>
      </w:r>
    </w:p>
    <w:p w14:paraId="178FBF24" w14:textId="2739716C" w:rsidR="005839EC" w:rsidRDefault="00B91AB7" w:rsidP="00FC42B0">
      <w:pPr>
        <w:pStyle w:val="ListParagraph"/>
        <w:numPr>
          <w:ilvl w:val="0"/>
          <w:numId w:val="1"/>
        </w:numPr>
      </w:pPr>
      <w:r>
        <w:t xml:space="preserve">Analyse the ethical dilemmas associated with containing a pandemic </w:t>
      </w:r>
    </w:p>
    <w:p w14:paraId="5880DC57" w14:textId="19076C97" w:rsidR="00E91C6C" w:rsidRDefault="00E91C6C" w:rsidP="00E91C6C">
      <w:pPr>
        <w:pStyle w:val="Heading3"/>
      </w:pPr>
      <w:bookmarkStart w:id="17" w:name="_Toc37754498"/>
      <w:r>
        <w:t>Terminology</w:t>
      </w:r>
      <w:bookmarkEnd w:id="17"/>
    </w:p>
    <w:p w14:paraId="0036CA85" w14:textId="5FEB1553" w:rsidR="00701498" w:rsidRDefault="00701498" w:rsidP="00701498">
      <w:r>
        <w:t xml:space="preserve">The commonly used name for COVID-19 is ‘coronavirus’, and this is generally used interchangeably to describe both the virus and the disease. Here we need to distinguish between the virus and the disease it causes so we will use </w:t>
      </w:r>
      <w:r w:rsidRPr="00766DB5">
        <w:t>formal terminology.</w:t>
      </w:r>
      <w:r>
        <w:t xml:space="preserve"> </w:t>
      </w:r>
    </w:p>
    <w:p w14:paraId="2B6C56D1" w14:textId="77777777" w:rsidR="00701498" w:rsidRDefault="00701498" w:rsidP="00701498"/>
    <w:p w14:paraId="640E8D85" w14:textId="40FB3541" w:rsidR="00701498" w:rsidRDefault="00701498" w:rsidP="00701498">
      <w:r>
        <w:t>The International Committee on Taxonomy of Viruses (ICTV) is responsible for naming viruses whilst the World Health Organisation (WHO) names diseases.</w:t>
      </w:r>
    </w:p>
    <w:p w14:paraId="1D580880" w14:textId="77777777" w:rsidR="00701498" w:rsidRDefault="00701498" w:rsidP="00701498"/>
    <w:p w14:paraId="672D0107" w14:textId="4E1BDE80" w:rsidR="002670D8" w:rsidRDefault="00701498">
      <w:r>
        <w:t>ICTV named the new virus “Severe Acute Respiratory Syndrome Coronavirus 2” abbreviated as SARS-CoV-2. WHO named the disease Coronavirus disease (COVID-</w:t>
      </w:r>
      <w:proofErr w:type="gramStart"/>
      <w:r>
        <w:t>19).</w:t>
      </w:r>
      <w:proofErr w:type="gramEnd"/>
    </w:p>
    <w:p w14:paraId="3B766B29" w14:textId="4196B7F4" w:rsidR="002670D8" w:rsidRDefault="002670D8" w:rsidP="002670D8">
      <w:pPr>
        <w:pStyle w:val="Heading3"/>
      </w:pPr>
      <w:r>
        <w:t xml:space="preserve">Excel Modelling Spreadsheet </w:t>
      </w:r>
    </w:p>
    <w:p w14:paraId="3590FD66" w14:textId="1E33C160" w:rsidR="002670D8" w:rsidRDefault="002670D8">
      <w:r w:rsidRPr="002670D8">
        <w:t>This course makes extensive use of an Excel spreadsheet that you can adapt for your own use. We've used data sources that we consider to be reliable, and you can take these models and data as a starting point to build your own versions.</w:t>
      </w:r>
    </w:p>
    <w:p w14:paraId="428E306E" w14:textId="63E4BA69" w:rsidR="002670D8" w:rsidRDefault="002670D8"/>
    <w:p w14:paraId="58D02ECD" w14:textId="3CF1119A" w:rsidR="002670D8" w:rsidRPr="009F69A9" w:rsidRDefault="002670D8">
      <w:r>
        <w:t>[Link to Excel file]</w:t>
      </w:r>
    </w:p>
    <w:p w14:paraId="1B91A70B" w14:textId="4D0CAA50" w:rsidR="00E95CCC" w:rsidRDefault="00B91AB7" w:rsidP="007E50F9">
      <w:pPr>
        <w:pStyle w:val="Heading1"/>
      </w:pPr>
      <w:bookmarkStart w:id="18" w:name="_Toc37754499"/>
      <w:r>
        <w:t>What is a Virus?</w:t>
      </w:r>
      <w:bookmarkEnd w:id="18"/>
    </w:p>
    <w:p w14:paraId="00B1A697" w14:textId="5B50749D" w:rsidR="00D771F8" w:rsidRDefault="00D771F8" w:rsidP="00D771F8">
      <w:pPr>
        <w:pStyle w:val="Heading2"/>
      </w:pPr>
      <w:bookmarkStart w:id="19" w:name="_Toc37754500"/>
      <w:r>
        <w:t>COVID-19, The Nasty Surprise?</w:t>
      </w:r>
      <w:bookmarkEnd w:id="19"/>
      <w:r>
        <w:t xml:space="preserve"> </w:t>
      </w:r>
    </w:p>
    <w:p w14:paraId="3A50AB9F" w14:textId="5F1C48FF" w:rsidR="00D771F8" w:rsidRDefault="00D771F8" w:rsidP="00D771F8">
      <w:r>
        <w:t xml:space="preserve">Although many experts have been anticipating a pandemic, few anticipated to the scale of the impact that COVID-19 has had so far, the worst event of </w:t>
      </w:r>
      <w:r w:rsidR="00D25F1E">
        <w:t>it is</w:t>
      </w:r>
      <w:r>
        <w:t xml:space="preserve"> kind in over 100 years.</w:t>
      </w:r>
    </w:p>
    <w:p w14:paraId="43D4D884" w14:textId="77777777" w:rsidR="00D771F8" w:rsidRDefault="00D771F8" w:rsidP="00D771F8"/>
    <w:p w14:paraId="5BF0E342" w14:textId="75F7B40B" w:rsidR="00D771F8" w:rsidRDefault="00D771F8" w:rsidP="00D771F8">
      <w:r>
        <w:t>Those who did see it coming warned us. In a TED talk in 2015</w:t>
      </w:r>
      <w:r w:rsidR="002F0173">
        <w:rPr>
          <w:rStyle w:val="EndnoteReference"/>
        </w:rPr>
        <w:endnoteReference w:id="1"/>
      </w:r>
      <w:r>
        <w:t>, Bill Gates tried to caution us, that we were not ready for the next outbreak; he even came close to predicting the form that the virus would take.</w:t>
      </w:r>
      <w:r w:rsidR="00766DB5">
        <w:t xml:space="preserve"> </w:t>
      </w:r>
      <w:r>
        <w:t xml:space="preserve">Even the smartest of the major international institutions failed to predict the current pandemic – the worse event of its kind in over 100 years. </w:t>
      </w:r>
    </w:p>
    <w:p w14:paraId="3E81E6E9" w14:textId="77777777" w:rsidR="00D771F8" w:rsidRDefault="00D771F8" w:rsidP="00D771F8"/>
    <w:p w14:paraId="61E984D2" w14:textId="77777777" w:rsidR="005C4253" w:rsidRDefault="00D771F8" w:rsidP="005C4253">
      <w:pPr>
        <w:keepNext/>
        <w:jc w:val="center"/>
      </w:pPr>
      <w:r w:rsidRPr="005839EC">
        <w:rPr>
          <w:noProof/>
        </w:rPr>
        <w:lastRenderedPageBreak/>
        <w:drawing>
          <wp:inline distT="0" distB="0" distL="0" distR="0" wp14:anchorId="5C30202F" wp14:editId="3D4FA4FC">
            <wp:extent cx="5727700" cy="3194050"/>
            <wp:effectExtent l="0" t="0" r="0" b="6350"/>
            <wp:docPr id="12" name="Picture 12" descr="A picture containing animal,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3194050"/>
                    </a:xfrm>
                    <a:prstGeom prst="rect">
                      <a:avLst/>
                    </a:prstGeom>
                  </pic:spPr>
                </pic:pic>
              </a:graphicData>
            </a:graphic>
          </wp:inline>
        </w:drawing>
      </w:r>
    </w:p>
    <w:p w14:paraId="14374F28" w14:textId="47A79660" w:rsidR="005C4253" w:rsidRPr="005C4253" w:rsidRDefault="005C4253" w:rsidP="005C4253">
      <w:pPr>
        <w:pStyle w:val="Caption"/>
        <w:jc w:val="center"/>
      </w:pPr>
      <w:r>
        <w:t xml:space="preserve">Figure </w:t>
      </w:r>
      <w:fldSimple w:instr=" SEQ Figure \* ARABIC ">
        <w:r w:rsidR="0028085B">
          <w:rPr>
            <w:noProof/>
          </w:rPr>
          <w:t>1</w:t>
        </w:r>
      </w:fldSimple>
      <w:r>
        <w:t>. Bill Gate's 2015 TED Talk, The Next Outbreak, predicted that a COVID-19 type pandemic would strike</w:t>
      </w:r>
    </w:p>
    <w:p w14:paraId="098B7596" w14:textId="045EB156" w:rsidR="00D771F8" w:rsidRDefault="00D771F8" w:rsidP="00D771F8">
      <w:r w:rsidRPr="005C4253">
        <w:rPr>
          <w:color w:val="000000" w:themeColor="text1"/>
        </w:rPr>
        <w:t xml:space="preserve">The BBC also predicted a viral pandemic with their excellent 2018 “Contagion” documentary </w:t>
      </w:r>
      <w:r>
        <w:t>presented by Hannah Fry</w:t>
      </w:r>
      <w:r w:rsidR="005C4253">
        <w:rPr>
          <w:rStyle w:val="EndnoteReference"/>
        </w:rPr>
        <w:endnoteReference w:id="2"/>
      </w:r>
      <w:r>
        <w:t xml:space="preserve">. </w:t>
      </w:r>
    </w:p>
    <w:p w14:paraId="07F8940B" w14:textId="77777777" w:rsidR="00D771F8" w:rsidRDefault="00D771F8" w:rsidP="00D771F8"/>
    <w:p w14:paraId="665413BB" w14:textId="254B4494" w:rsidR="00D771F8" w:rsidRDefault="00D771F8" w:rsidP="00D771F8">
      <w:r>
        <w:t xml:space="preserve">This </w:t>
      </w:r>
      <w:r w:rsidR="008809F6">
        <w:t>course</w:t>
      </w:r>
      <w:r>
        <w:t xml:space="preserve"> is an attempt to demystify COVID-19 so we learn how to stop, or at least prepare for, the next pandemic. It is also an attempt to explain how nature can ‘bite’ us if we don’t take it seriously.  </w:t>
      </w:r>
    </w:p>
    <w:p w14:paraId="4285CD71" w14:textId="77777777" w:rsidR="00D771F8" w:rsidRDefault="00D771F8" w:rsidP="00D771F8"/>
    <w:p w14:paraId="22274018" w14:textId="3FC5EFA2" w:rsidR="00D771F8" w:rsidRDefault="00D771F8" w:rsidP="00D771F8">
      <w:r>
        <w:t>COVID-19 has unleashed a tsunami of information ranging from the deep science from the world’s most respected institutions</w:t>
      </w:r>
      <w:r w:rsidR="005C4253">
        <w:t>,</w:t>
      </w:r>
      <w:r>
        <w:t xml:space="preserve"> to deliberate misinformation. </w:t>
      </w:r>
    </w:p>
    <w:p w14:paraId="56D29C9A" w14:textId="77777777" w:rsidR="00D771F8" w:rsidRDefault="00D771F8" w:rsidP="00D771F8"/>
    <w:p w14:paraId="68CEAF83" w14:textId="77777777" w:rsidR="00D771F8" w:rsidRDefault="00D771F8" w:rsidP="00D771F8">
      <w:r>
        <w:t xml:space="preserve">Our goal here is to equip you with the knowledge and skills to make your own mind up about what you hear or read, and how COVID-19 ought to be managed. </w:t>
      </w:r>
    </w:p>
    <w:p w14:paraId="2393CD73" w14:textId="77777777" w:rsidR="00D771F8" w:rsidRDefault="00D771F8" w:rsidP="00D771F8">
      <w:pPr>
        <w:pStyle w:val="Heading2"/>
      </w:pPr>
      <w:bookmarkStart w:id="20" w:name="_Toc37754501"/>
      <w:r>
        <w:t>How Did the Outbreak Start?</w:t>
      </w:r>
      <w:bookmarkEnd w:id="20"/>
    </w:p>
    <w:p w14:paraId="783D6D43" w14:textId="4C8AE785" w:rsidR="00D771F8" w:rsidRDefault="00D771F8" w:rsidP="00D771F8">
      <w:r>
        <w:t xml:space="preserve">On December </w:t>
      </w:r>
      <w:r w:rsidR="00701498">
        <w:t>29</w:t>
      </w:r>
      <w:r w:rsidR="00701498" w:rsidRPr="00701498">
        <w:rPr>
          <w:vertAlign w:val="superscript"/>
        </w:rPr>
        <w:t>th</w:t>
      </w:r>
      <w:proofErr w:type="gramStart"/>
      <w:r w:rsidR="00701498">
        <w:t xml:space="preserve"> </w:t>
      </w:r>
      <w:r>
        <w:t>2019</w:t>
      </w:r>
      <w:proofErr w:type="gramEnd"/>
      <w:r>
        <w:t xml:space="preserve"> Chinese authorities identified a cluster of similar cases of pneumonia in the city of Wuhan in China. Wuhan is a city with 11 million inhabitants and is the capital of the Hubei Province.</w:t>
      </w:r>
    </w:p>
    <w:p w14:paraId="679592A5" w14:textId="77777777" w:rsidR="00D771F8" w:rsidRDefault="00D771F8" w:rsidP="00D771F8"/>
    <w:p w14:paraId="7027AA5E" w14:textId="77777777" w:rsidR="00D771F8" w:rsidRDefault="00D771F8" w:rsidP="00D771F8">
      <w:r>
        <w:t>These cases were soon determined to be caused by a novel coronavirus that was later named SARS-CoV-2.2</w:t>
      </w:r>
    </w:p>
    <w:p w14:paraId="3CBFBD9A" w14:textId="77777777" w:rsidR="00D771F8" w:rsidRDefault="00D771F8" w:rsidP="00D771F8"/>
    <w:p w14:paraId="22D994B0" w14:textId="77777777" w:rsidR="00D771F8" w:rsidRDefault="00D771F8" w:rsidP="00D771F8">
      <w:r>
        <w:t>Coronaviruses are a group of viruses that are common in humans and are responsible for up to 30% of common colds. Corona is Latin for “crown” – this group of viruses is given its name due to the fact that its surface looks like a crown under an electron microscope.</w:t>
      </w:r>
    </w:p>
    <w:p w14:paraId="1029F251" w14:textId="77777777" w:rsidR="00D771F8" w:rsidRDefault="00D771F8" w:rsidP="00D771F8"/>
    <w:p w14:paraId="3441C0C1" w14:textId="77777777" w:rsidR="00D771F8" w:rsidRDefault="00D771F8" w:rsidP="00D771F8">
      <w:r>
        <w:lastRenderedPageBreak/>
        <w:t xml:space="preserve">Two outbreaks of new diseases in recent history were also caused by coronaviruses – SARS in 2003 and MERS in 2012. </w:t>
      </w:r>
    </w:p>
    <w:p w14:paraId="598C6FD9" w14:textId="77777777" w:rsidR="00D771F8" w:rsidRDefault="00D771F8" w:rsidP="00D771F8"/>
    <w:p w14:paraId="7BABB976" w14:textId="77777777" w:rsidR="00D771F8" w:rsidRDefault="00D771F8" w:rsidP="00D771F8">
      <w:r>
        <w:t>The first cases of COVID-19 outside of China were identified on January 13th in Thailand and on January 16th in Japan.</w:t>
      </w:r>
    </w:p>
    <w:p w14:paraId="05F6D7B6" w14:textId="77777777" w:rsidR="00D771F8" w:rsidRDefault="00D771F8" w:rsidP="00D771F8"/>
    <w:p w14:paraId="69BE0DB3" w14:textId="77777777" w:rsidR="00D771F8" w:rsidRDefault="00D771F8" w:rsidP="00D771F8">
      <w:r>
        <w:t>On January 23</w:t>
      </w:r>
      <w:r w:rsidRPr="00701498">
        <w:rPr>
          <w:vertAlign w:val="superscript"/>
        </w:rPr>
        <w:t>rd</w:t>
      </w:r>
      <w:r>
        <w:t xml:space="preserve"> the city of Wuhan and other cities in the region were placed in lockdown by the Chinese Government.</w:t>
      </w:r>
    </w:p>
    <w:p w14:paraId="3B2068CA" w14:textId="77777777" w:rsidR="00D771F8" w:rsidRDefault="00D771F8" w:rsidP="00D771F8"/>
    <w:p w14:paraId="6560E246" w14:textId="293670D9" w:rsidR="00D771F8" w:rsidRDefault="00D771F8" w:rsidP="00D771F8">
      <w:r>
        <w:t>Since then COVID-19 has spread to many more countries – cases have been reported in all world regions</w:t>
      </w:r>
      <w:r>
        <w:rPr>
          <w:rStyle w:val="EndnoteReference"/>
        </w:rPr>
        <w:endnoteReference w:id="3"/>
      </w:r>
      <w:r>
        <w:t>. You can see the latest available reported data in the dashboard of cases and deaths which are kept up to date by Johns Hopkins University</w:t>
      </w:r>
      <w:r w:rsidR="005C4253">
        <w:rPr>
          <w:rStyle w:val="EndnoteReference"/>
        </w:rPr>
        <w:endnoteReference w:id="4"/>
      </w:r>
      <w:r>
        <w:t>.</w:t>
      </w:r>
    </w:p>
    <w:p w14:paraId="2893F127" w14:textId="672711B4" w:rsidR="001E4C59" w:rsidRDefault="001E4C59" w:rsidP="00D771F8"/>
    <w:p w14:paraId="211378A7" w14:textId="77777777" w:rsidR="001E4C59" w:rsidRDefault="001E4C59" w:rsidP="001E4C59">
      <w:pPr>
        <w:keepNext/>
        <w:jc w:val="center"/>
      </w:pPr>
      <w:r w:rsidRPr="001E4C59">
        <w:rPr>
          <w:noProof/>
        </w:rPr>
        <w:drawing>
          <wp:inline distT="0" distB="0" distL="0" distR="0" wp14:anchorId="39B3B6E7" wp14:editId="42E9DAED">
            <wp:extent cx="3982208" cy="3616657"/>
            <wp:effectExtent l="0" t="0" r="5715" b="317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8163" cy="3622065"/>
                    </a:xfrm>
                    <a:prstGeom prst="rect">
                      <a:avLst/>
                    </a:prstGeom>
                  </pic:spPr>
                </pic:pic>
              </a:graphicData>
            </a:graphic>
          </wp:inline>
        </w:drawing>
      </w:r>
    </w:p>
    <w:p w14:paraId="60DF1C1A" w14:textId="6A8C4FC5" w:rsidR="001E4C59" w:rsidRDefault="001E4C59" w:rsidP="001E4C59">
      <w:pPr>
        <w:pStyle w:val="Caption"/>
        <w:jc w:val="center"/>
      </w:pPr>
      <w:r>
        <w:t xml:space="preserve">Figure </w:t>
      </w:r>
      <w:fldSimple w:instr=" SEQ Figure \* ARABIC ">
        <w:r w:rsidR="0028085B">
          <w:rPr>
            <w:noProof/>
          </w:rPr>
          <w:t>2</w:t>
        </w:r>
      </w:fldSimple>
      <w:r>
        <w:t>. John's Hopkins COVID-19 Dashboard</w:t>
      </w:r>
    </w:p>
    <w:p w14:paraId="5EC26E3F" w14:textId="7D976DDA" w:rsidR="00E91C6C" w:rsidRPr="00E91C6C" w:rsidRDefault="00B91AB7" w:rsidP="00E91C6C">
      <w:pPr>
        <w:pStyle w:val="Heading2"/>
      </w:pPr>
      <w:bookmarkStart w:id="21" w:name="_Toc37754502"/>
      <w:r>
        <w:t xml:space="preserve">Introduction to </w:t>
      </w:r>
      <w:r w:rsidR="0077337C">
        <w:t>V</w:t>
      </w:r>
      <w:r>
        <w:t>iruses</w:t>
      </w:r>
      <w:bookmarkEnd w:id="21"/>
    </w:p>
    <w:p w14:paraId="66EC052A" w14:textId="5AAEE53E" w:rsidR="00342BE9" w:rsidRDefault="00342BE9" w:rsidP="00342BE9">
      <w:pPr>
        <w:pStyle w:val="Heading3"/>
      </w:pPr>
      <w:bookmarkStart w:id="22" w:name="_Toc37754503"/>
      <w:r>
        <w:t>Living Things</w:t>
      </w:r>
      <w:bookmarkEnd w:id="22"/>
      <w:r>
        <w:t xml:space="preserve"> </w:t>
      </w:r>
    </w:p>
    <w:p w14:paraId="029D6567" w14:textId="7EACB801" w:rsidR="00342BE9" w:rsidRDefault="00342BE9" w:rsidP="00342BE9">
      <w:r>
        <w:t xml:space="preserve">To understand </w:t>
      </w:r>
      <w:r w:rsidR="00E91C6C">
        <w:t>SARS-CoV-2 and its impacts</w:t>
      </w:r>
      <w:r>
        <w:t xml:space="preserve">, we first have to understand living things. </w:t>
      </w:r>
    </w:p>
    <w:p w14:paraId="431BF786" w14:textId="22F39E95" w:rsidR="00E91C6C" w:rsidRDefault="00E91C6C" w:rsidP="00342BE9"/>
    <w:p w14:paraId="0CFA2CB2" w14:textId="07E0B7CE" w:rsidR="00E91C6C" w:rsidRDefault="00E91C6C" w:rsidP="00E91C6C">
      <w:r>
        <w:t>Living things can move, grow, develop and reproduce - and will eventually die.</w:t>
      </w:r>
      <w:r w:rsidRPr="00E91C6C">
        <w:t xml:space="preserve"> </w:t>
      </w:r>
      <w:r>
        <w:t>They use energy obtained from food to</w:t>
      </w:r>
      <w:r w:rsidRPr="00E91C6C">
        <w:t xml:space="preserve"> </w:t>
      </w:r>
      <w:r>
        <w:t>repair and create new cells.</w:t>
      </w:r>
    </w:p>
    <w:p w14:paraId="5A5E7343" w14:textId="74916DF8" w:rsidR="00E91C6C" w:rsidRDefault="00E91C6C" w:rsidP="00E91C6C"/>
    <w:p w14:paraId="6079B68E" w14:textId="574FAFD2" w:rsidR="00041FF7" w:rsidRDefault="00342BE9" w:rsidP="00342BE9">
      <w:r>
        <w:t>All living things have a cellular organization.</w:t>
      </w:r>
      <w:r w:rsidR="00E91C6C">
        <w:t xml:space="preserve"> </w:t>
      </w:r>
      <w:r>
        <w:t>A cell is the basic unit of life.</w:t>
      </w:r>
      <w:r w:rsidR="00E91C6C">
        <w:t xml:space="preserve"> </w:t>
      </w:r>
      <w:r w:rsidR="00041FF7">
        <w:t>T</w:t>
      </w:r>
      <w:r w:rsidR="00041FF7" w:rsidRPr="00041FF7">
        <w:t xml:space="preserve">he body of an average </w:t>
      </w:r>
      <w:r w:rsidR="00E91C6C">
        <w:t>hu</w:t>
      </w:r>
      <w:r w:rsidR="00041FF7" w:rsidRPr="00041FF7">
        <w:t>man contains 30 to 40 trillion cells</w:t>
      </w:r>
      <w:r w:rsidR="00041FF7">
        <w:rPr>
          <w:rStyle w:val="EndnoteReference"/>
        </w:rPr>
        <w:endnoteReference w:id="5"/>
      </w:r>
      <w:r w:rsidR="00041FF7" w:rsidRPr="00041FF7">
        <w:t>.</w:t>
      </w:r>
      <w:r w:rsidR="00E91C6C" w:rsidRPr="00E91C6C">
        <w:t xml:space="preserve"> </w:t>
      </w:r>
    </w:p>
    <w:p w14:paraId="7DFB0400" w14:textId="77777777" w:rsidR="00342BE9" w:rsidRDefault="00342BE9" w:rsidP="00342BE9"/>
    <w:p w14:paraId="53551695" w14:textId="4D2B7058" w:rsidR="00342BE9" w:rsidRDefault="00342BE9" w:rsidP="00342BE9">
      <w:r>
        <w:t>Cells are composed of chemicals</w:t>
      </w:r>
      <w:r w:rsidR="00BB2CD2">
        <w:t xml:space="preserve"> with water the</w:t>
      </w:r>
      <w:r>
        <w:t xml:space="preserve"> most abundant</w:t>
      </w:r>
      <w:r w:rsidR="00E91C6C">
        <w:t xml:space="preserve"> chemical</w:t>
      </w:r>
      <w:r w:rsidR="00BB2CD2">
        <w:t xml:space="preserve"> ingredient</w:t>
      </w:r>
      <w:r w:rsidR="00E91C6C">
        <w:t xml:space="preserve">. Cells </w:t>
      </w:r>
      <w:r w:rsidR="00271090">
        <w:t>use</w:t>
      </w:r>
      <w:r w:rsidR="00E91C6C">
        <w:t xml:space="preserve"> carbohydrates to give them </w:t>
      </w:r>
      <w:r>
        <w:t>energy</w:t>
      </w:r>
      <w:r w:rsidR="00271090">
        <w:t>. They</w:t>
      </w:r>
      <w:r w:rsidR="00E91C6C">
        <w:t xml:space="preserve"> are made </w:t>
      </w:r>
      <w:r w:rsidR="00271090">
        <w:t>of</w:t>
      </w:r>
      <w:r w:rsidR="00E91C6C">
        <w:t xml:space="preserve"> p</w:t>
      </w:r>
      <w:r>
        <w:t>roteins and lipids</w:t>
      </w:r>
      <w:r w:rsidR="00E91C6C">
        <w:t>; and N</w:t>
      </w:r>
      <w:r>
        <w:t>ucleic Acids</w:t>
      </w:r>
      <w:r w:rsidR="00E91C6C">
        <w:t xml:space="preserve"> which are used to store</w:t>
      </w:r>
      <w:r>
        <w:t xml:space="preserve"> genetic material</w:t>
      </w:r>
      <w:r w:rsidR="00E91C6C">
        <w:t xml:space="preserve">. </w:t>
      </w:r>
      <w:r w:rsidR="00E91C6C" w:rsidRPr="00E91C6C">
        <w:t xml:space="preserve">Ribosomes link amino acids </w:t>
      </w:r>
      <w:r w:rsidR="00E91C6C">
        <w:t>to</w:t>
      </w:r>
      <w:r w:rsidR="00271090">
        <w:t xml:space="preserve"> form</w:t>
      </w:r>
      <w:r w:rsidR="00E91C6C">
        <w:t xml:space="preserve"> </w:t>
      </w:r>
      <w:r w:rsidR="004425E4">
        <w:t>proteins</w:t>
      </w:r>
      <w:r w:rsidR="00E91C6C">
        <w:t xml:space="preserve"> within structure</w:t>
      </w:r>
      <w:r w:rsidR="00271090">
        <w:t>s</w:t>
      </w:r>
      <w:r w:rsidR="00E91C6C">
        <w:t xml:space="preserve"> determined by DNA and scaffolded by RNA. </w:t>
      </w:r>
    </w:p>
    <w:p w14:paraId="1CA4980D" w14:textId="7169F3B3" w:rsidR="000A7F19" w:rsidRDefault="000A7F19" w:rsidP="00342BE9"/>
    <w:p w14:paraId="72FD609C" w14:textId="77777777" w:rsidR="000A7F19" w:rsidRDefault="000A7F19" w:rsidP="000A7F19">
      <w:r>
        <w:t xml:space="preserve">Living things react to stimuli. A stimulus is something in the environment that causes a reaction or change in behaviour.  </w:t>
      </w:r>
    </w:p>
    <w:p w14:paraId="1B56A0AC" w14:textId="77777777" w:rsidR="00E91C6C" w:rsidRDefault="00E91C6C" w:rsidP="00E91C6C"/>
    <w:p w14:paraId="1FBB10EB" w14:textId="7F90B0B8" w:rsidR="00E91C6C" w:rsidRPr="00E91C6C" w:rsidRDefault="00342BE9" w:rsidP="00E91C6C">
      <w:r w:rsidRPr="00E91C6C">
        <w:t>Living things evolve</w:t>
      </w:r>
      <w:r w:rsidR="00E91C6C" w:rsidRPr="00E91C6C">
        <w:t>, i.e.</w:t>
      </w:r>
      <w:r w:rsidR="00E91C6C">
        <w:t xml:space="preserve"> the </w:t>
      </w:r>
      <w:r w:rsidR="00E91C6C" w:rsidRPr="00E91C6C">
        <w:t xml:space="preserve">physical characteristics of types of </w:t>
      </w:r>
      <w:r w:rsidR="00E91C6C">
        <w:t>life forms</w:t>
      </w:r>
      <w:r w:rsidR="00E91C6C" w:rsidRPr="00E91C6C">
        <w:t xml:space="preserve"> change over time</w:t>
      </w:r>
      <w:r w:rsidR="00E91C6C">
        <w:t xml:space="preserve">. Evolution comes from variations </w:t>
      </w:r>
      <w:r w:rsidR="00BB2CD2">
        <w:t>in</w:t>
      </w:r>
      <w:r w:rsidR="00E91C6C">
        <w:t xml:space="preserve"> the genes of living things called m</w:t>
      </w:r>
      <w:r w:rsidR="00E91C6C" w:rsidRPr="00E91C6C">
        <w:t>utations</w:t>
      </w:r>
      <w:r w:rsidR="00E91C6C">
        <w:t xml:space="preserve">. </w:t>
      </w:r>
      <w:r w:rsidR="00E91C6C" w:rsidRPr="00E91C6C">
        <w:t>Without mutation, evolution could not occur.</w:t>
      </w:r>
      <w:r w:rsidR="00E91C6C">
        <w:t xml:space="preserve"> M</w:t>
      </w:r>
      <w:r w:rsidR="00E91C6C" w:rsidRPr="00E91C6C">
        <w:t xml:space="preserve">utation is a change in the sequence of an organism's </w:t>
      </w:r>
      <w:r w:rsidR="00BB2CD2">
        <w:t>genetic code</w:t>
      </w:r>
      <w:r w:rsidR="00E91C6C" w:rsidRPr="00E91C6C">
        <w:t>.</w:t>
      </w:r>
      <w:r w:rsidR="00E91C6C">
        <w:t xml:space="preserve">  </w:t>
      </w:r>
    </w:p>
    <w:p w14:paraId="75141C76" w14:textId="2779934F" w:rsidR="00E91C6C" w:rsidRDefault="00E91C6C" w:rsidP="00342BE9">
      <w:pPr>
        <w:rPr>
          <w:highlight w:val="yellow"/>
        </w:rPr>
      </w:pPr>
    </w:p>
    <w:p w14:paraId="7338B00D" w14:textId="065DCB95" w:rsidR="00E91C6C" w:rsidRDefault="00E91C6C" w:rsidP="00342BE9">
      <w:r w:rsidRPr="00E91C6C">
        <w:t xml:space="preserve">Living things have </w:t>
      </w:r>
      <w:r w:rsidR="0081106A">
        <w:t>g</w:t>
      </w:r>
      <w:r w:rsidRPr="00E91C6C">
        <w:t xml:space="preserve">enes carry information </w:t>
      </w:r>
      <w:r w:rsidR="00BB2CD2">
        <w:t xml:space="preserve">in genetic code </w:t>
      </w:r>
      <w:r w:rsidRPr="00E91C6C">
        <w:t>that instructs a cell to</w:t>
      </w:r>
      <w:r>
        <w:t xml:space="preserve"> </w:t>
      </w:r>
      <w:r w:rsidRPr="00E91C6C">
        <w:t>make specific proteins from amino acids.</w:t>
      </w:r>
      <w:r>
        <w:t xml:space="preserve"> They determine </w:t>
      </w:r>
      <w:r w:rsidRPr="00E91C6C">
        <w:t>the organism</w:t>
      </w:r>
      <w:r w:rsidR="00BB2CD2">
        <w:t>’s structure, appearance</w:t>
      </w:r>
      <w:r w:rsidRPr="00E91C6C">
        <w:t>, how it survives, and how it behaves in its environment.</w:t>
      </w:r>
      <w:r>
        <w:t xml:space="preserve"> H</w:t>
      </w:r>
      <w:r w:rsidRPr="00E91C6C">
        <w:t>umans have between 20,000 and 25,000 genes</w:t>
      </w:r>
      <w:r>
        <w:t xml:space="preserve">. </w:t>
      </w:r>
    </w:p>
    <w:p w14:paraId="4516FCA5" w14:textId="77777777" w:rsidR="00E91C6C" w:rsidRDefault="00E91C6C" w:rsidP="00342BE9"/>
    <w:p w14:paraId="7FB9F634" w14:textId="1489126B" w:rsidR="00AD6B3C" w:rsidRDefault="00E91C6C" w:rsidP="00342BE9">
      <w:r>
        <w:t xml:space="preserve">Genes are encoded in DNA </w:t>
      </w:r>
      <w:r w:rsidRPr="00E91C6C">
        <w:t>located in the cell's nucleus</w:t>
      </w:r>
      <w:r>
        <w:t xml:space="preserve">. DNA </w:t>
      </w:r>
      <w:r w:rsidRPr="00E91C6C">
        <w:t>molecule</w:t>
      </w:r>
      <w:r>
        <w:t>s</w:t>
      </w:r>
      <w:r w:rsidRPr="00E91C6C">
        <w:t xml:space="preserve"> </w:t>
      </w:r>
      <w:r w:rsidR="00BB2CD2">
        <w:t xml:space="preserve">have </w:t>
      </w:r>
      <w:r w:rsidRPr="00E91C6C">
        <w:t>the shape of a double helix</w:t>
      </w:r>
      <w:r>
        <w:t>.</w:t>
      </w:r>
      <w:r w:rsidR="0081106A">
        <w:t xml:space="preserve"> </w:t>
      </w:r>
      <w:r w:rsidR="00AD6B3C">
        <w:t>RN</w:t>
      </w:r>
      <w:r w:rsidR="005839EC">
        <w:t>A</w:t>
      </w:r>
      <w:r w:rsidR="00AD6B3C">
        <w:t xml:space="preserve"> is </w:t>
      </w:r>
      <w:r w:rsidR="00AD6B3C" w:rsidRPr="0077337C">
        <w:t xml:space="preserve">a molecule which, like </w:t>
      </w:r>
      <w:r w:rsidR="00AD6B3C">
        <w:t>DNA</w:t>
      </w:r>
      <w:r w:rsidR="00AD6B3C" w:rsidRPr="0077337C">
        <w:t xml:space="preserve">, can store genetic information as a sequence of chemical </w:t>
      </w:r>
      <w:r w:rsidR="00AD6B3C">
        <w:t>“</w:t>
      </w:r>
      <w:r w:rsidR="00AD6B3C" w:rsidRPr="0077337C">
        <w:t>letters</w:t>
      </w:r>
      <w:r w:rsidR="00AD6B3C">
        <w:t>”</w:t>
      </w:r>
      <w:r w:rsidR="00AD6B3C" w:rsidRPr="0077337C">
        <w:t>.</w:t>
      </w:r>
      <w:r w:rsidRPr="00E91C6C">
        <w:t xml:space="preserve"> RNA is made in the nucleus and carries a copy of the DNA </w:t>
      </w:r>
      <w:r>
        <w:t xml:space="preserve">instructions to </w:t>
      </w:r>
      <w:r w:rsidR="00271090">
        <w:t>assemble</w:t>
      </w:r>
      <w:r w:rsidRPr="00E91C6C">
        <w:t xml:space="preserve"> amino acids in the correct order to make a specific protein</w:t>
      </w:r>
      <w:r w:rsidR="0081106A">
        <w:rPr>
          <w:rStyle w:val="EndnoteReference"/>
        </w:rPr>
        <w:endnoteReference w:id="6"/>
      </w:r>
      <w:r w:rsidRPr="00E91C6C">
        <w:t>.</w:t>
      </w:r>
    </w:p>
    <w:p w14:paraId="17274152" w14:textId="5801AE7F" w:rsidR="00E91C6C" w:rsidRDefault="00E91C6C" w:rsidP="00342BE9"/>
    <w:p w14:paraId="271B55A3" w14:textId="4B09F7AD" w:rsidR="001C43A7" w:rsidRDefault="00BB2CD2" w:rsidP="001C43A7">
      <w:pPr>
        <w:keepNext/>
        <w:jc w:val="center"/>
      </w:pPr>
      <w:r w:rsidRPr="00BB2CD2">
        <w:rPr>
          <w:noProof/>
        </w:rPr>
        <w:lastRenderedPageBreak/>
        <w:drawing>
          <wp:inline distT="0" distB="0" distL="0" distR="0" wp14:anchorId="586F77A5" wp14:editId="1BA91DBD">
            <wp:extent cx="572770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286885"/>
                    </a:xfrm>
                    <a:prstGeom prst="rect">
                      <a:avLst/>
                    </a:prstGeom>
                  </pic:spPr>
                </pic:pic>
              </a:graphicData>
            </a:graphic>
          </wp:inline>
        </w:drawing>
      </w:r>
    </w:p>
    <w:p w14:paraId="78F1E54B" w14:textId="1F20E401" w:rsidR="00A51716" w:rsidRPr="0081106A" w:rsidRDefault="001C43A7" w:rsidP="0081106A">
      <w:pPr>
        <w:pStyle w:val="Caption"/>
        <w:jc w:val="center"/>
        <w:rPr>
          <w:rFonts w:ascii="Times New Roman" w:hAnsi="Times New Roman"/>
        </w:rPr>
      </w:pPr>
      <w:r>
        <w:t xml:space="preserve">Figure </w:t>
      </w:r>
      <w:fldSimple w:instr=" SEQ Figure \* ARABIC ">
        <w:r w:rsidR="0028085B">
          <w:rPr>
            <w:noProof/>
          </w:rPr>
          <w:t>3</w:t>
        </w:r>
      </w:fldSimple>
      <w:r>
        <w:t xml:space="preserve">. </w:t>
      </w:r>
      <w:r w:rsidR="00BB2CD2">
        <w:t xml:space="preserve">The </w:t>
      </w:r>
      <w:r>
        <w:t xml:space="preserve">DNA to RNA to </w:t>
      </w:r>
      <w:r w:rsidR="004425E4">
        <w:t>Protein</w:t>
      </w:r>
      <w:r>
        <w:t xml:space="preserve"> process. Image source, based on </w:t>
      </w:r>
      <w:r w:rsidRPr="00256EA8">
        <w:t>https://www.yourgenome.org/facts/what-is-the-central-dogma</w:t>
      </w:r>
    </w:p>
    <w:p w14:paraId="7422F612" w14:textId="181EB839" w:rsidR="00A51716" w:rsidRDefault="00A51716" w:rsidP="00342BE9">
      <w:r>
        <w:t xml:space="preserve">A normal cell has DNA in the nucleus, from which RNA is derived, and RNA then scaffolds proteins in the body of the cell. </w:t>
      </w:r>
    </w:p>
    <w:p w14:paraId="0BDD22A4" w14:textId="3D86B13D" w:rsidR="001C43A7" w:rsidRDefault="001C43A7" w:rsidP="00342BE9"/>
    <w:p w14:paraId="7E906BFC" w14:textId="77777777" w:rsidR="0058391E" w:rsidRDefault="0058391E" w:rsidP="0058391E">
      <w:pPr>
        <w:keepNext/>
        <w:jc w:val="center"/>
      </w:pPr>
      <w:r w:rsidRPr="0058391E">
        <w:rPr>
          <w:rFonts w:ascii="Times New Roman" w:hAnsi="Times New Roman"/>
          <w:noProof/>
        </w:rPr>
        <w:drawing>
          <wp:inline distT="0" distB="0" distL="0" distR="0" wp14:anchorId="3CA89F16" wp14:editId="54A7B5D6">
            <wp:extent cx="3381543" cy="323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7077" cy="3236168"/>
                    </a:xfrm>
                    <a:prstGeom prst="rect">
                      <a:avLst/>
                    </a:prstGeom>
                  </pic:spPr>
                </pic:pic>
              </a:graphicData>
            </a:graphic>
          </wp:inline>
        </w:drawing>
      </w:r>
    </w:p>
    <w:p w14:paraId="646E69D4" w14:textId="023214D7" w:rsidR="001C43A7" w:rsidRPr="001C43A7" w:rsidRDefault="0058391E" w:rsidP="0058391E">
      <w:pPr>
        <w:pStyle w:val="Caption"/>
        <w:jc w:val="center"/>
        <w:rPr>
          <w:rFonts w:ascii="Times New Roman" w:hAnsi="Times New Roman"/>
        </w:rPr>
      </w:pPr>
      <w:r>
        <w:t xml:space="preserve">Figure </w:t>
      </w:r>
      <w:fldSimple w:instr=" SEQ Figure \* ARABIC ">
        <w:r w:rsidR="0028085B">
          <w:rPr>
            <w:noProof/>
          </w:rPr>
          <w:t>4</w:t>
        </w:r>
      </w:fldSimple>
      <w:r>
        <w:t>. A normal cell. DNA produces RNA which guides the formation of proteins</w:t>
      </w:r>
    </w:p>
    <w:p w14:paraId="11155691" w14:textId="2EB00A5A" w:rsidR="00E91C6C" w:rsidRDefault="00E91C6C" w:rsidP="00C453FE">
      <w:pPr>
        <w:pStyle w:val="Heading3"/>
      </w:pPr>
      <w:bookmarkStart w:id="23" w:name="_Toc37754504"/>
      <w:r>
        <w:lastRenderedPageBreak/>
        <w:t>The Immune System</w:t>
      </w:r>
      <w:bookmarkEnd w:id="23"/>
      <w:r>
        <w:t xml:space="preserve"> </w:t>
      </w:r>
    </w:p>
    <w:p w14:paraId="4D6AE81A" w14:textId="0B5FD6A6" w:rsidR="00E91C6C" w:rsidRDefault="00E91C6C" w:rsidP="00342BE9">
      <w:r w:rsidRPr="00E91C6C">
        <w:t xml:space="preserve">Virtually all </w:t>
      </w:r>
      <w:r>
        <w:t>living things</w:t>
      </w:r>
      <w:r w:rsidRPr="00E91C6C">
        <w:t xml:space="preserve"> have at least one form of defence that helps repel disease-causing organisms</w:t>
      </w:r>
      <w:r>
        <w:t xml:space="preserve"> which are called pathogens</w:t>
      </w:r>
      <w:r w:rsidRPr="00E91C6C">
        <w:t>. Animals with backbones, called vertebrates, have a</w:t>
      </w:r>
      <w:r>
        <w:t>n</w:t>
      </w:r>
      <w:r w:rsidRPr="00E91C6C">
        <w:t xml:space="preserve"> advanced protective system called the immune system.</w:t>
      </w:r>
    </w:p>
    <w:p w14:paraId="397FB4E2" w14:textId="734B0EAD" w:rsidR="00E91C6C" w:rsidRDefault="00E91C6C" w:rsidP="00342BE9"/>
    <w:p w14:paraId="217EF51E" w14:textId="1A9856E9" w:rsidR="00E91C6C" w:rsidRDefault="00E91C6C" w:rsidP="00342BE9">
      <w:r w:rsidRPr="00E91C6C">
        <w:t>Infection with a pathogen occurs when viruses, bacteria, or other microbes enter your body and begin to multiply. Disease occurs when the cells in your body are damaged as a result of infection and signs and symptoms of an illness appear. The incidence of disease among those infected varies greatly depending on the particular pathogen and individual susceptibility.</w:t>
      </w:r>
      <w:r>
        <w:t xml:space="preserve"> </w:t>
      </w:r>
    </w:p>
    <w:p w14:paraId="614AFB70" w14:textId="149CECE1" w:rsidR="00E91C6C" w:rsidRDefault="00E91C6C" w:rsidP="00342BE9"/>
    <w:p w14:paraId="63382A82" w14:textId="1128949A" w:rsidR="00E91C6C" w:rsidRDefault="00E91C6C" w:rsidP="00342BE9">
      <w:r w:rsidRPr="00E91C6C">
        <w:t xml:space="preserve">In response to infection, your immune system </w:t>
      </w:r>
      <w:r>
        <w:t>is activated</w:t>
      </w:r>
      <w:r w:rsidRPr="00E91C6C">
        <w:t xml:space="preserve">. White blood cells, antibodies, and other mechanisms go to work to </w:t>
      </w:r>
      <w:r>
        <w:t>get rid of the pathogen</w:t>
      </w:r>
      <w:r w:rsidRPr="00E91C6C">
        <w:t xml:space="preserve">. </w:t>
      </w:r>
    </w:p>
    <w:p w14:paraId="62CDC18C" w14:textId="0A8704F5" w:rsidR="001C43A7" w:rsidRDefault="001C43A7" w:rsidP="00E91C6C"/>
    <w:p w14:paraId="1AA66733" w14:textId="77777777" w:rsidR="001C43A7" w:rsidRDefault="001C43A7" w:rsidP="001C43A7">
      <w:pPr>
        <w:keepNext/>
        <w:jc w:val="center"/>
      </w:pPr>
      <w:r w:rsidRPr="001C43A7">
        <w:rPr>
          <w:noProof/>
        </w:rPr>
        <w:drawing>
          <wp:inline distT="0" distB="0" distL="0" distR="0" wp14:anchorId="0E2E7904" wp14:editId="6DBBEB3D">
            <wp:extent cx="3683093" cy="3083169"/>
            <wp:effectExtent l="0" t="0" r="0" b="0"/>
            <wp:docPr id="693" name="Picture 6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3697528" cy="3095253"/>
                    </a:xfrm>
                    <a:prstGeom prst="rect">
                      <a:avLst/>
                    </a:prstGeom>
                    <a:ln>
                      <a:noFill/>
                    </a:ln>
                    <a:extLst>
                      <a:ext uri="{53640926-AAD7-44D8-BBD7-CCE9431645EC}">
                        <a14:shadowObscured xmlns:a14="http://schemas.microsoft.com/office/drawing/2010/main"/>
                      </a:ext>
                    </a:extLst>
                  </pic:spPr>
                </pic:pic>
              </a:graphicData>
            </a:graphic>
          </wp:inline>
        </w:drawing>
      </w:r>
    </w:p>
    <w:p w14:paraId="5E44BFB5" w14:textId="732F8F80" w:rsidR="0077337C" w:rsidRDefault="001C43A7" w:rsidP="0058391E">
      <w:pPr>
        <w:pStyle w:val="Caption"/>
        <w:jc w:val="center"/>
      </w:pPr>
      <w:r>
        <w:t xml:space="preserve">Figure </w:t>
      </w:r>
      <w:fldSimple w:instr=" SEQ Figure \* ARABIC ">
        <w:r w:rsidR="0028085B">
          <w:rPr>
            <w:noProof/>
          </w:rPr>
          <w:t>5</w:t>
        </w:r>
      </w:fldSimple>
      <w:r>
        <w:t>. Antibodies attack pathogens when they are identified as 'foreign'</w:t>
      </w:r>
    </w:p>
    <w:p w14:paraId="4B0B01DB" w14:textId="30B517D7" w:rsidR="001C43A7" w:rsidRDefault="001C43A7" w:rsidP="001C43A7">
      <w:r>
        <w:t>M</w:t>
      </w:r>
      <w:r w:rsidRPr="00E91C6C">
        <w:t xml:space="preserve">any of the symptoms that make a person suffer during an infection—fever, malaise, headache, rash—result from the </w:t>
      </w:r>
      <w:r w:rsidR="00271090">
        <w:t>activity</w:t>
      </w:r>
      <w:r w:rsidRPr="00E91C6C">
        <w:t xml:space="preserve"> of the immune system trying to eliminate the infection from the body.</w:t>
      </w:r>
    </w:p>
    <w:p w14:paraId="1FD50AC6" w14:textId="77777777" w:rsidR="001C43A7" w:rsidRDefault="001C43A7" w:rsidP="00E91C6C"/>
    <w:p w14:paraId="41A78E5F" w14:textId="5CD98520" w:rsidR="00E91C6C" w:rsidRDefault="00E91C6C" w:rsidP="00E91C6C">
      <w:r>
        <w:t>The immune system keeps a record of every pathogen our bodies have ever defeated in types of white blood cells known as memory cells. A white blood cell can recognise and destroy a pathogen quickly if it enters the body again.</w:t>
      </w:r>
    </w:p>
    <w:p w14:paraId="075442DC" w14:textId="77777777" w:rsidR="00E91C6C" w:rsidRDefault="00E91C6C" w:rsidP="00E91C6C"/>
    <w:p w14:paraId="3A45D772" w14:textId="0CFDB28E" w:rsidR="00E91C6C" w:rsidRDefault="00E91C6C" w:rsidP="00E91C6C">
      <w:r>
        <w:t>Some infections, e.g. viral infections such as the flu and the common cold, have to be fought many times because so many different viruses or mutations of the same type of virus can cause these illnesses. Catching a cold or flu from one virus does not give you immunity against the others.</w:t>
      </w:r>
    </w:p>
    <w:p w14:paraId="2626112A" w14:textId="77777777" w:rsidR="005C4253" w:rsidRDefault="005C4253">
      <w:pPr>
        <w:rPr>
          <w:rFonts w:eastAsiaTheme="majorEastAsia" w:cstheme="majorBidi"/>
          <w:b/>
          <w:bCs/>
          <w:color w:val="000000" w:themeColor="text1"/>
          <w:sz w:val="40"/>
        </w:rPr>
      </w:pPr>
      <w:r>
        <w:br w:type="page"/>
      </w:r>
    </w:p>
    <w:p w14:paraId="72613635" w14:textId="79BCE3AD" w:rsidR="005C4253" w:rsidRDefault="00E91C6C" w:rsidP="002F0173">
      <w:pPr>
        <w:pStyle w:val="Heading3"/>
      </w:pPr>
      <w:bookmarkStart w:id="24" w:name="_Toc37754505"/>
      <w:r>
        <w:lastRenderedPageBreak/>
        <w:t>Viruses</w:t>
      </w:r>
      <w:bookmarkEnd w:id="24"/>
      <w:r>
        <w:t xml:space="preserve"> </w:t>
      </w:r>
    </w:p>
    <w:p w14:paraId="59C29EC7" w14:textId="77777777" w:rsidR="005C4253" w:rsidRDefault="005C4253" w:rsidP="005C4253">
      <w:pPr>
        <w:keepNext/>
      </w:pPr>
      <w:r w:rsidRPr="005C4253">
        <w:rPr>
          <w:noProof/>
        </w:rPr>
        <w:drawing>
          <wp:inline distT="0" distB="0" distL="0" distR="0" wp14:anchorId="55219139" wp14:editId="17356372">
            <wp:extent cx="5727700" cy="4014651"/>
            <wp:effectExtent l="0" t="0" r="0" b="0"/>
            <wp:docPr id="28" name="Picture 2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50"/>
                    <a:stretch/>
                  </pic:blipFill>
                  <pic:spPr bwMode="auto">
                    <a:xfrm>
                      <a:off x="0" y="0"/>
                      <a:ext cx="5727700" cy="4014651"/>
                    </a:xfrm>
                    <a:prstGeom prst="rect">
                      <a:avLst/>
                    </a:prstGeom>
                    <a:ln>
                      <a:noFill/>
                    </a:ln>
                    <a:extLst>
                      <a:ext uri="{53640926-AAD7-44D8-BBD7-CCE9431645EC}">
                        <a14:shadowObscured xmlns:a14="http://schemas.microsoft.com/office/drawing/2010/main"/>
                      </a:ext>
                    </a:extLst>
                  </pic:spPr>
                </pic:pic>
              </a:graphicData>
            </a:graphic>
          </wp:inline>
        </w:drawing>
      </w:r>
    </w:p>
    <w:p w14:paraId="002DD882" w14:textId="4FA713A5" w:rsidR="005C4253" w:rsidRDefault="005C4253" w:rsidP="005C4253">
      <w:pPr>
        <w:pStyle w:val="Caption"/>
      </w:pPr>
      <w:r>
        <w:t xml:space="preserve">Figure </w:t>
      </w:r>
      <w:fldSimple w:instr=" SEQ Figure \* ARABIC ">
        <w:r w:rsidR="0028085B">
          <w:rPr>
            <w:noProof/>
          </w:rPr>
          <w:t>6</w:t>
        </w:r>
      </w:fldSimple>
      <w:r>
        <w:t xml:space="preserve">. SARS-C0V-2. Source, </w:t>
      </w:r>
      <w:proofErr w:type="spellStart"/>
      <w:r w:rsidRPr="005C4253">
        <w:t>Metrópole</w:t>
      </w:r>
      <w:proofErr w:type="spellEnd"/>
      <w:r w:rsidRPr="005C4253">
        <w:t xml:space="preserve"> </w:t>
      </w:r>
      <w:proofErr w:type="spellStart"/>
      <w:r w:rsidRPr="005C4253">
        <w:t>Estad</w:t>
      </w:r>
      <w:r>
        <w:t>o</w:t>
      </w:r>
      <w:r w:rsidRPr="005C4253">
        <w:t>ã</w:t>
      </w:r>
      <w:proofErr w:type="spellEnd"/>
      <w:r>
        <w:t xml:space="preserve">, </w:t>
      </w:r>
      <w:r w:rsidRPr="00F22F38">
        <w:t>https://twitter.com/EstadaoSaoPaulo/status/1247995964083900416</w:t>
      </w:r>
    </w:p>
    <w:p w14:paraId="0346B959" w14:textId="7F0F11E1" w:rsidR="00342BE9" w:rsidRDefault="00342BE9" w:rsidP="00342BE9">
      <w:r>
        <w:t xml:space="preserve">Viruses were first discovered in 1898, when it was </w:t>
      </w:r>
      <w:r w:rsidR="004873A8">
        <w:t>found</w:t>
      </w:r>
      <w:r>
        <w:t xml:space="preserve"> that foot-and-mouth disease in livestock came from an infectious particle smaller than any bacteria</w:t>
      </w:r>
      <w:r>
        <w:rPr>
          <w:rStyle w:val="EndnoteReference"/>
        </w:rPr>
        <w:endnoteReference w:id="7"/>
      </w:r>
      <w:r>
        <w:t xml:space="preserve">. </w:t>
      </w:r>
    </w:p>
    <w:p w14:paraId="35B8EA6B" w14:textId="1205D880" w:rsidR="00E91C6C" w:rsidRDefault="00E91C6C" w:rsidP="00342BE9"/>
    <w:p w14:paraId="51441198" w14:textId="0AE5A844" w:rsidR="00E91C6C" w:rsidRPr="0016615E" w:rsidRDefault="00E91C6C" w:rsidP="00E91C6C">
      <w:pPr>
        <w:rPr>
          <w:color w:val="FF0000"/>
        </w:rPr>
      </w:pPr>
      <w:r>
        <w:t xml:space="preserve">Viruses cause a number of diseases in </w:t>
      </w:r>
      <w:r w:rsidR="004873A8">
        <w:t>‘</w:t>
      </w:r>
      <w:r>
        <w:t>eukaryotes</w:t>
      </w:r>
      <w:r w:rsidR="004873A8">
        <w:t>’</w:t>
      </w:r>
      <w:r w:rsidR="00271090">
        <w:t xml:space="preserve"> </w:t>
      </w:r>
      <w:r w:rsidR="004873A8">
        <w:t xml:space="preserve">– i.e. </w:t>
      </w:r>
      <w:r w:rsidR="00271090" w:rsidRPr="00271090">
        <w:t>cells or organisms with a membrane bound nucleus)</w:t>
      </w:r>
      <w:r>
        <w:t xml:space="preserve">. In humans, smallpox, the common cold, chickenpox, influenza, herpes, polio, rabies, Ebola, hanta fever, and AIDS are examples of viral diseases.  </w:t>
      </w:r>
      <w:r w:rsidR="004425E4">
        <w:rPr>
          <w:color w:val="FF0000"/>
        </w:rPr>
        <w:t xml:space="preserve"> </w:t>
      </w:r>
    </w:p>
    <w:p w14:paraId="1E4D5CD2" w14:textId="77777777" w:rsidR="00342BE9" w:rsidRDefault="00342BE9" w:rsidP="00342BE9"/>
    <w:p w14:paraId="5C5A79AA" w14:textId="49CCD077" w:rsidR="00342BE9" w:rsidRDefault="00342BE9" w:rsidP="00342BE9">
      <w:r w:rsidRPr="00342BE9">
        <w:t xml:space="preserve">Because of the great diversity among viruses, biologists have struggled to classify </w:t>
      </w:r>
      <w:r w:rsidR="00E91C6C">
        <w:t xml:space="preserve">them </w:t>
      </w:r>
      <w:r w:rsidRPr="00342BE9">
        <w:t xml:space="preserve">and </w:t>
      </w:r>
      <w:r w:rsidR="00E91C6C">
        <w:t xml:space="preserve">work out </w:t>
      </w:r>
      <w:r w:rsidRPr="00342BE9">
        <w:t xml:space="preserve">how </w:t>
      </w:r>
      <w:r w:rsidR="00E91C6C">
        <w:t>they</w:t>
      </w:r>
      <w:r w:rsidRPr="00342BE9">
        <w:t xml:space="preserve"> relate to the conventional </w:t>
      </w:r>
      <w:r w:rsidR="00E91C6C">
        <w:t>‘</w:t>
      </w:r>
      <w:r w:rsidRPr="00342BE9">
        <w:t>tree of life</w:t>
      </w:r>
      <w:r w:rsidR="00E91C6C">
        <w:t>’</w:t>
      </w:r>
      <w:r w:rsidRPr="00342BE9">
        <w:t>. They may represent genetic elements that gained the ability to move between cells. They may represent previously free-living organisms that became parasites</w:t>
      </w:r>
      <w:r w:rsidRPr="00E91C6C">
        <w:t xml:space="preserve">. They may </w:t>
      </w:r>
      <w:r w:rsidR="00E91C6C" w:rsidRPr="00E91C6C">
        <w:t xml:space="preserve">even </w:t>
      </w:r>
      <w:r w:rsidRPr="00E91C6C">
        <w:t>be the precursors of life as we know it.</w:t>
      </w:r>
    </w:p>
    <w:p w14:paraId="340C2B29" w14:textId="178B01BB" w:rsidR="00E91C6C" w:rsidRDefault="00E91C6C" w:rsidP="00342BE9"/>
    <w:p w14:paraId="543ED196" w14:textId="1A71F616" w:rsidR="00342BE9" w:rsidRDefault="00E91C6C" w:rsidP="00342BE9">
      <w:r>
        <w:t>A significant question is whether viruses are living things or not</w:t>
      </w:r>
      <w:r w:rsidR="004425E4">
        <w:t>, and there is no clear consensus either way.</w:t>
      </w:r>
      <w:r>
        <w:t xml:space="preserve"> </w:t>
      </w:r>
      <w:r w:rsidR="004425E4">
        <w:t>But what we do know, is that v</w:t>
      </w:r>
      <w:r w:rsidRPr="00342BE9">
        <w:t xml:space="preserve">iruses </w:t>
      </w:r>
      <w:r>
        <w:t xml:space="preserve">do not </w:t>
      </w:r>
      <w:r w:rsidRPr="00342BE9">
        <w:t>carry out metabolic processes</w:t>
      </w:r>
      <w:r>
        <w:t xml:space="preserve"> – i.e. </w:t>
      </w:r>
      <w:r w:rsidRPr="00E91C6C">
        <w:t>obtain energy from organic molecules</w:t>
      </w:r>
      <w:r w:rsidRPr="00342BE9">
        <w:t xml:space="preserve">. </w:t>
      </w:r>
      <w:r>
        <w:t>Neither can they</w:t>
      </w:r>
      <w:r w:rsidRPr="00342BE9">
        <w:t xml:space="preserve"> independently form proteins</w:t>
      </w:r>
      <w:r>
        <w:t xml:space="preserve">. </w:t>
      </w:r>
      <w:r w:rsidRPr="00342BE9">
        <w:t>Because of these limitations, viruses can replicate only within a living host cell</w:t>
      </w:r>
      <w:r w:rsidR="00BB2CD2">
        <w:rPr>
          <w:rStyle w:val="EndnoteReference"/>
        </w:rPr>
        <w:endnoteReference w:id="8"/>
      </w:r>
      <w:r w:rsidRPr="00342BE9">
        <w:t xml:space="preserve">. </w:t>
      </w:r>
      <w:r w:rsidR="004425E4">
        <w:t xml:space="preserve"> </w:t>
      </w:r>
    </w:p>
    <w:p w14:paraId="111BD623" w14:textId="77777777" w:rsidR="00E91C6C" w:rsidRDefault="00E91C6C" w:rsidP="00342BE9"/>
    <w:p w14:paraId="22455D32" w14:textId="4C5935E1" w:rsidR="00E91C6C" w:rsidRDefault="00E91C6C" w:rsidP="00E91C6C">
      <w:r>
        <w:t>V</w:t>
      </w:r>
      <w:r w:rsidR="00342BE9" w:rsidRPr="00342BE9">
        <w:t>iruses</w:t>
      </w:r>
      <w:r>
        <w:t>’</w:t>
      </w:r>
      <w:r w:rsidR="00342BE9" w:rsidRPr="00342BE9">
        <w:t xml:space="preserve"> </w:t>
      </w:r>
      <w:r w:rsidRPr="00342BE9">
        <w:t xml:space="preserve">structures and replication strategies are diverse. Viruses, do, however, share a few features: </w:t>
      </w:r>
    </w:p>
    <w:p w14:paraId="1BD32142" w14:textId="77777777" w:rsidR="00E91C6C" w:rsidRDefault="00E91C6C" w:rsidP="00E91C6C"/>
    <w:p w14:paraId="6872856F" w14:textId="022A2F99" w:rsidR="00E91C6C" w:rsidRDefault="00E91C6C" w:rsidP="00B37F1B">
      <w:pPr>
        <w:pStyle w:val="ListParagraph"/>
        <w:numPr>
          <w:ilvl w:val="0"/>
          <w:numId w:val="3"/>
        </w:numPr>
      </w:pPr>
      <w:r>
        <w:lastRenderedPageBreak/>
        <w:t>T</w:t>
      </w:r>
      <w:r w:rsidRPr="00342BE9">
        <w:t xml:space="preserve">hey generally are quite small, with a diameter of less than 200 </w:t>
      </w:r>
      <w:r w:rsidR="00587D8E" w:rsidRPr="00342BE9">
        <w:t>nanometres</w:t>
      </w:r>
      <w:r w:rsidRPr="00342BE9">
        <w:t xml:space="preserve"> (nm). </w:t>
      </w:r>
      <w:r>
        <w:t xml:space="preserve">A SARS-CoV-2 virus measures around 90 nanometres – about 1/1000 the diameter of a human hair. </w:t>
      </w:r>
    </w:p>
    <w:p w14:paraId="1A961353" w14:textId="39418B1E" w:rsidR="00E91C6C" w:rsidRDefault="00E91C6C" w:rsidP="00B37F1B">
      <w:pPr>
        <w:pStyle w:val="ListParagraph"/>
        <w:numPr>
          <w:ilvl w:val="0"/>
          <w:numId w:val="3"/>
        </w:numPr>
      </w:pPr>
      <w:r>
        <w:t xml:space="preserve">Viruses </w:t>
      </w:r>
      <w:r w:rsidRPr="00342BE9">
        <w:t xml:space="preserve">can replicate only within a host cell. </w:t>
      </w:r>
    </w:p>
    <w:p w14:paraId="0C75EC69" w14:textId="57374CCB" w:rsidR="00E91C6C" w:rsidRDefault="00E91C6C" w:rsidP="00B37F1B">
      <w:pPr>
        <w:pStyle w:val="ListParagraph"/>
        <w:numPr>
          <w:ilvl w:val="0"/>
          <w:numId w:val="3"/>
        </w:numPr>
      </w:pPr>
      <w:r>
        <w:t>N</w:t>
      </w:r>
      <w:r w:rsidRPr="00342BE9">
        <w:t>o known virus contains ribosomes, a necessary component of a cell's protein-making machinery.</w:t>
      </w:r>
    </w:p>
    <w:p w14:paraId="6CF8DD0E" w14:textId="77777777" w:rsidR="00E91C6C" w:rsidRDefault="00E91C6C" w:rsidP="00342BE9"/>
    <w:p w14:paraId="69F596C7" w14:textId="62B86B2C" w:rsidR="00E91C6C" w:rsidRDefault="00E91C6C" w:rsidP="00342BE9">
      <w:r>
        <w:t>S</w:t>
      </w:r>
      <w:r w:rsidR="00342BE9" w:rsidRPr="00342BE9">
        <w:t>ome viruses</w:t>
      </w:r>
      <w:r>
        <w:t xml:space="preserve"> have their genetic material based on </w:t>
      </w:r>
      <w:r w:rsidR="00342BE9" w:rsidRPr="00342BE9">
        <w:t xml:space="preserve">RNA </w:t>
      </w:r>
      <w:r>
        <w:t>whilst others are based on</w:t>
      </w:r>
      <w:r w:rsidR="00342BE9" w:rsidRPr="00342BE9">
        <w:t xml:space="preserve"> DNA. </w:t>
      </w:r>
    </w:p>
    <w:p w14:paraId="086B5908" w14:textId="77777777" w:rsidR="00E91C6C" w:rsidRDefault="00E91C6C" w:rsidP="00342BE9"/>
    <w:p w14:paraId="4BEE3660" w14:textId="3AC46C34" w:rsidR="0077337C" w:rsidRDefault="00E91C6C" w:rsidP="00E91C6C">
      <w:r>
        <w:t xml:space="preserve">SARS-CoV-2 is an </w:t>
      </w:r>
      <w:r w:rsidRPr="00E91C6C">
        <w:t>RNA virus</w:t>
      </w:r>
      <w:r>
        <w:t>. These</w:t>
      </w:r>
      <w:r w:rsidRPr="00E91C6C">
        <w:t xml:space="preserve"> have simpler structures</w:t>
      </w:r>
      <w:r>
        <w:t xml:space="preserve">, </w:t>
      </w:r>
      <w:r w:rsidRPr="00E91C6C">
        <w:t xml:space="preserve">reproduce less accurately and have </w:t>
      </w:r>
      <w:r>
        <w:t>high</w:t>
      </w:r>
      <w:r w:rsidRPr="00E91C6C">
        <w:t xml:space="preserve"> mutation rates. The advantage of such a high error rate is that RNA viruses are capable of rapidly outmanoeuvring the host</w:t>
      </w:r>
      <w:r>
        <w:t>’s</w:t>
      </w:r>
      <w:r w:rsidRPr="00E91C6C">
        <w:t xml:space="preserve"> immune system. The </w:t>
      </w:r>
      <w:r w:rsidR="0081106A">
        <w:t>success</w:t>
      </w:r>
      <w:r w:rsidRPr="00E91C6C">
        <w:t xml:space="preserve"> of RNA viruses is typically </w:t>
      </w:r>
      <w:r w:rsidR="0081106A">
        <w:t xml:space="preserve">due to </w:t>
      </w:r>
      <w:r w:rsidRPr="00E91C6C">
        <w:t xml:space="preserve">rapid reproduction and moving on to a new host. The ability to move to new hosts reduces the selective pressure not </w:t>
      </w:r>
      <w:r w:rsidR="00BB2CD2" w:rsidRPr="00E91C6C">
        <w:t xml:space="preserve">to </w:t>
      </w:r>
      <w:r w:rsidRPr="00E91C6C">
        <w:t xml:space="preserve">harm the host, </w:t>
      </w:r>
      <w:r>
        <w:t>so</w:t>
      </w:r>
      <w:r w:rsidRPr="00E91C6C">
        <w:t xml:space="preserve"> many RNA viruses are more pathogenic.</w:t>
      </w:r>
    </w:p>
    <w:p w14:paraId="4FC0DF2A" w14:textId="77777777" w:rsidR="00E91C6C" w:rsidRDefault="00E91C6C" w:rsidP="00342BE9"/>
    <w:p w14:paraId="6B760809" w14:textId="617F7D38" w:rsidR="0077337C" w:rsidRPr="00342BE9" w:rsidRDefault="00E91C6C" w:rsidP="00342BE9">
      <w:r>
        <w:t>The C</w:t>
      </w:r>
      <w:r w:rsidR="0077337C" w:rsidRPr="0077337C">
        <w:t xml:space="preserve">oronavirus family was first recognised by science in the 1960s. </w:t>
      </w:r>
      <w:r>
        <w:t>They</w:t>
      </w:r>
      <w:r w:rsidR="0077337C" w:rsidRPr="0077337C">
        <w:t xml:space="preserve"> got their name because, under the early electron microscopes of the period, their shape seemed reminiscent of a monarch’s crown</w:t>
      </w:r>
      <w:r>
        <w:t xml:space="preserve">, but they better resemble </w:t>
      </w:r>
      <w:r w:rsidR="0077337C" w:rsidRPr="0077337C">
        <w:t>an old-fashioned naval mine.</w:t>
      </w:r>
      <w:r>
        <w:t xml:space="preserve"> </w:t>
      </w:r>
      <w:r w:rsidR="0077337C" w:rsidRPr="0077337C">
        <w:t>There are now more than 40 recognised members of the family, infecting a range of mammals and birds, including blackbirds, bats and cats</w:t>
      </w:r>
      <w:r w:rsidR="0077337C">
        <w:rPr>
          <w:rStyle w:val="EndnoteReference"/>
        </w:rPr>
        <w:endnoteReference w:id="9"/>
      </w:r>
      <w:r w:rsidR="0077337C" w:rsidRPr="0077337C">
        <w:t>.</w:t>
      </w:r>
      <w:r>
        <w:t xml:space="preserve"> Coronaviruses include </w:t>
      </w:r>
      <w:r w:rsidRPr="00E91C6C">
        <w:t>SARS</w:t>
      </w:r>
      <w:r w:rsidR="00271090">
        <w:t>-</w:t>
      </w:r>
      <w:proofErr w:type="spellStart"/>
      <w:r w:rsidR="00271090">
        <w:t>CoV</w:t>
      </w:r>
      <w:proofErr w:type="spellEnd"/>
      <w:r w:rsidRPr="00E91C6C">
        <w:t>, MERS</w:t>
      </w:r>
      <w:r w:rsidR="00271090">
        <w:t>-</w:t>
      </w:r>
      <w:proofErr w:type="spellStart"/>
      <w:r w:rsidR="00271090">
        <w:t>CoV</w:t>
      </w:r>
      <w:proofErr w:type="spellEnd"/>
      <w:r w:rsidRPr="00E91C6C">
        <w:t xml:space="preserve">, and </w:t>
      </w:r>
      <w:r>
        <w:t>SARS-CoV-2</w:t>
      </w:r>
      <w:r w:rsidRPr="00E91C6C">
        <w:t>.</w:t>
      </w:r>
    </w:p>
    <w:p w14:paraId="67D01B25" w14:textId="3F0C9B5D" w:rsidR="002A371D" w:rsidRDefault="00B91AB7" w:rsidP="002A371D">
      <w:pPr>
        <w:pStyle w:val="Heading2"/>
      </w:pPr>
      <w:bookmarkStart w:id="25" w:name="_Toc37754506"/>
      <w:r>
        <w:t xml:space="preserve">How do </w:t>
      </w:r>
      <w:r w:rsidR="00267308">
        <w:t>V</w:t>
      </w:r>
      <w:r>
        <w:t xml:space="preserve">iruses </w:t>
      </w:r>
      <w:r w:rsidR="00267308">
        <w:t>W</w:t>
      </w:r>
      <w:r>
        <w:t>ork</w:t>
      </w:r>
      <w:r w:rsidR="00267308">
        <w:t>?</w:t>
      </w:r>
      <w:bookmarkEnd w:id="25"/>
      <w:r>
        <w:t xml:space="preserve"> </w:t>
      </w:r>
    </w:p>
    <w:p w14:paraId="41158716" w14:textId="6A0F3B0F" w:rsidR="00041FF7" w:rsidRDefault="00041FF7" w:rsidP="00041FF7">
      <w:r>
        <w:t xml:space="preserve">Viruses depend on the host cells that they infect to </w:t>
      </w:r>
      <w:r w:rsidR="00271090">
        <w:t>replicate</w:t>
      </w:r>
      <w:r>
        <w:t xml:space="preserve">. When found outside of host cells, viruses exist </w:t>
      </w:r>
      <w:r w:rsidR="00BB2CD2">
        <w:t>inside a</w:t>
      </w:r>
      <w:r>
        <w:t xml:space="preserve"> protein coat</w:t>
      </w:r>
      <w:r w:rsidR="00BB2CD2">
        <w:t xml:space="preserve"> which</w:t>
      </w:r>
      <w:r>
        <w:t xml:space="preserve"> encloses either DNA </w:t>
      </w:r>
      <w:r w:rsidR="00BB2CD2">
        <w:t>and/</w:t>
      </w:r>
      <w:r>
        <w:t xml:space="preserve">or RNA </w:t>
      </w:r>
      <w:r w:rsidR="00E91C6C">
        <w:t xml:space="preserve">– its reproductive </w:t>
      </w:r>
      <w:r w:rsidR="00BB2CD2">
        <w:t xml:space="preserve">genetic </w:t>
      </w:r>
      <w:r w:rsidR="00E91C6C">
        <w:t>codes</w:t>
      </w:r>
      <w:r>
        <w:t xml:space="preserve">. </w:t>
      </w:r>
      <w:r w:rsidR="00BB2CD2">
        <w:t xml:space="preserve">Some viruses have an outer membrane made of lipids – organic compounds that include oils and fats. </w:t>
      </w:r>
      <w:r>
        <w:t xml:space="preserve">While outside </w:t>
      </w:r>
      <w:r w:rsidR="00BB2CD2">
        <w:t>a host</w:t>
      </w:r>
      <w:r>
        <w:t xml:space="preserve"> cell, the virus is </w:t>
      </w:r>
      <w:r w:rsidR="00441013">
        <w:t>inactive</w:t>
      </w:r>
      <w:r>
        <w:t xml:space="preserve">. </w:t>
      </w:r>
      <w:r w:rsidR="00E91C6C">
        <w:t xml:space="preserve"> </w:t>
      </w:r>
    </w:p>
    <w:p w14:paraId="569FE3B7" w14:textId="77777777" w:rsidR="00E91C6C" w:rsidRDefault="00E91C6C" w:rsidP="00041FF7"/>
    <w:p w14:paraId="13498494" w14:textId="4B8B3389" w:rsidR="00041FF7" w:rsidRDefault="00041FF7" w:rsidP="00041FF7">
      <w:r>
        <w:t xml:space="preserve">When it comes into contact with a host cell, a virus can insert its genetic material into its host, literally taking over the host's functions. An infected cell </w:t>
      </w:r>
      <w:r w:rsidR="00E91C6C">
        <w:t xml:space="preserve">will </w:t>
      </w:r>
      <w:r>
        <w:t>produc</w:t>
      </w:r>
      <w:r w:rsidR="00E91C6C">
        <w:t>e</w:t>
      </w:r>
      <w:r>
        <w:t xml:space="preserve"> more viral protein and genetic material </w:t>
      </w:r>
      <w:r w:rsidR="00E91C6C">
        <w:t>than it would otherwise</w:t>
      </w:r>
      <w:r>
        <w:t>. Some viruses may remain dormant inside host cells for long periods, causing no obvious change in their host cells</w:t>
      </w:r>
      <w:r w:rsidR="00E91C6C">
        <w:t xml:space="preserve">. </w:t>
      </w:r>
      <w:r>
        <w:t xml:space="preserve">But when a dormant virus is stimulated, new viruses are formed, </w:t>
      </w:r>
      <w:r w:rsidR="00E91C6C">
        <w:t xml:space="preserve">they </w:t>
      </w:r>
      <w:r>
        <w:t xml:space="preserve">self-assemble, and burst out of the host cell, killing the cell and going on to infect other cells. </w:t>
      </w:r>
    </w:p>
    <w:p w14:paraId="3644E0BE" w14:textId="3A106C40" w:rsidR="00E41547" w:rsidRDefault="00E41547" w:rsidP="00041FF7"/>
    <w:p w14:paraId="2315AF57" w14:textId="790404BD" w:rsidR="00E41547" w:rsidRDefault="00E41547" w:rsidP="00041FF7">
      <w:r>
        <w:t>As v</w:t>
      </w:r>
      <w:r w:rsidRPr="00041FF7">
        <w:t xml:space="preserve">iruses make copies of themselves, </w:t>
      </w:r>
      <w:r>
        <w:t>they</w:t>
      </w:r>
      <w:r w:rsidRPr="00041FF7">
        <w:t xml:space="preserve"> mutate over time. If they make enough copies</w:t>
      </w:r>
      <w:r>
        <w:t xml:space="preserve">, </w:t>
      </w:r>
      <w:r w:rsidRPr="00041FF7">
        <w:t>infect enough people, and transmit easily enough, they persist.</w:t>
      </w:r>
      <w:r>
        <w:t xml:space="preserve"> In this regard they evolve through natural selection. </w:t>
      </w:r>
    </w:p>
    <w:p w14:paraId="0B1158EF" w14:textId="1528FF33" w:rsidR="0077337C" w:rsidRDefault="00B91AB7" w:rsidP="00AD6B3C">
      <w:pPr>
        <w:pStyle w:val="Heading3"/>
      </w:pPr>
      <w:bookmarkStart w:id="26" w:name="_Toc37754507"/>
      <w:r>
        <w:t xml:space="preserve">Structure of a </w:t>
      </w:r>
      <w:r w:rsidR="0077337C" w:rsidRPr="0077337C">
        <w:t>SARS-CoV-2</w:t>
      </w:r>
      <w:r w:rsidR="0077337C">
        <w:t xml:space="preserve"> Virus</w:t>
      </w:r>
      <w:bookmarkEnd w:id="26"/>
    </w:p>
    <w:p w14:paraId="52997D04" w14:textId="77777777" w:rsidR="00AD6B3C" w:rsidRDefault="0077337C" w:rsidP="00041FF7">
      <w:r w:rsidRPr="0077337C">
        <w:t>A SARS-CoV-2 virus particle</w:t>
      </w:r>
      <w:r w:rsidR="00AD6B3C">
        <w:t xml:space="preserve"> </w:t>
      </w:r>
      <w:r w:rsidRPr="0077337C">
        <w:t xml:space="preserve">is about 90 nanometres (billionths of a metre) </w:t>
      </w:r>
      <w:r w:rsidR="00AD6B3C">
        <w:t xml:space="preserve">in diameter </w:t>
      </w:r>
      <w:r w:rsidRPr="0077337C">
        <w:t xml:space="preserve">—around a millionth </w:t>
      </w:r>
      <w:r w:rsidR="00AD6B3C">
        <w:t xml:space="preserve">of </w:t>
      </w:r>
      <w:r w:rsidRPr="0077337C">
        <w:t xml:space="preserve">the volume of the cells it infects in the human lung. </w:t>
      </w:r>
    </w:p>
    <w:p w14:paraId="5CCA9B90" w14:textId="77777777" w:rsidR="00AD6B3C" w:rsidRDefault="00AD6B3C" w:rsidP="00041FF7"/>
    <w:p w14:paraId="573F5820" w14:textId="7EB3C4BD" w:rsidR="0077337C" w:rsidRPr="00041FF7" w:rsidRDefault="0077337C" w:rsidP="00041FF7">
      <w:r w:rsidRPr="0077337C">
        <w:t xml:space="preserve">It contains </w:t>
      </w:r>
      <w:r w:rsidR="00E41547">
        <w:t xml:space="preserve">different </w:t>
      </w:r>
      <w:r w:rsidRPr="0077337C">
        <w:t xml:space="preserve">proteins and a strand of </w:t>
      </w:r>
      <w:r w:rsidR="00AD6B3C">
        <w:t>RNA</w:t>
      </w:r>
      <w:r w:rsidR="00E41547">
        <w:t>, which contains the</w:t>
      </w:r>
      <w:r w:rsidRPr="0077337C">
        <w:t xml:space="preserve"> information </w:t>
      </w:r>
      <w:r w:rsidR="00E41547">
        <w:t>needed</w:t>
      </w:r>
      <w:r w:rsidRPr="0077337C">
        <w:t xml:space="preserve"> to make copies of itself</w:t>
      </w:r>
      <w:r>
        <w:rPr>
          <w:rStyle w:val="EndnoteReference"/>
        </w:rPr>
        <w:endnoteReference w:id="10"/>
      </w:r>
      <w:r w:rsidR="00E41547">
        <w:t>.</w:t>
      </w:r>
    </w:p>
    <w:p w14:paraId="35FB18CA" w14:textId="77777777" w:rsidR="00041FF7" w:rsidRPr="00041FF7" w:rsidRDefault="00041FF7" w:rsidP="00041FF7"/>
    <w:p w14:paraId="2E34941E" w14:textId="77777777" w:rsidR="00041FF7" w:rsidRDefault="00041FF7" w:rsidP="005C4253">
      <w:pPr>
        <w:keepNext/>
        <w:jc w:val="center"/>
      </w:pPr>
      <w:r>
        <w:rPr>
          <w:noProof/>
        </w:rPr>
        <w:drawing>
          <wp:inline distT="0" distB="0" distL="0" distR="0" wp14:anchorId="035BFF2D" wp14:editId="1B02FEE7">
            <wp:extent cx="5817326" cy="4972859"/>
            <wp:effectExtent l="0" t="0" r="0" b="5715"/>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onavirus.jpg"/>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849752" cy="5000578"/>
                    </a:xfrm>
                    <a:prstGeom prst="rect">
                      <a:avLst/>
                    </a:prstGeom>
                    <a:ln>
                      <a:noFill/>
                    </a:ln>
                    <a:extLst>
                      <a:ext uri="{53640926-AAD7-44D8-BBD7-CCE9431645EC}">
                        <a14:shadowObscured xmlns:a14="http://schemas.microsoft.com/office/drawing/2010/main"/>
                      </a:ext>
                    </a:extLst>
                  </pic:spPr>
                </pic:pic>
              </a:graphicData>
            </a:graphic>
          </wp:inline>
        </w:drawing>
      </w:r>
    </w:p>
    <w:p w14:paraId="60A00BA5" w14:textId="392E93CB" w:rsidR="00041FF7" w:rsidRDefault="00041FF7" w:rsidP="005C4253">
      <w:pPr>
        <w:pStyle w:val="Caption"/>
        <w:jc w:val="center"/>
      </w:pPr>
      <w:r>
        <w:t xml:space="preserve">Figure </w:t>
      </w:r>
      <w:fldSimple w:instr=" SEQ Figure \* ARABIC ">
        <w:r w:rsidR="0028085B">
          <w:rPr>
            <w:noProof/>
          </w:rPr>
          <w:t>7</w:t>
        </w:r>
      </w:fldSimple>
      <w:r>
        <w:t xml:space="preserve">. </w:t>
      </w:r>
      <w:r w:rsidR="001E4C59">
        <w:t>SARS-CoV-2</w:t>
      </w:r>
      <w:r>
        <w:t xml:space="preserve"> cell structure. Image source, Shutterstock</w:t>
      </w:r>
    </w:p>
    <w:p w14:paraId="200BE40E" w14:textId="7081F4B8" w:rsidR="0077337C" w:rsidRDefault="00441013" w:rsidP="0077337C">
      <w:pPr>
        <w:rPr>
          <w:b/>
          <w:bCs/>
        </w:rPr>
      </w:pPr>
      <w:r>
        <w:t>The outer membrane of the virus is</w:t>
      </w:r>
      <w:r w:rsidR="0077337C" w:rsidRPr="0077337C">
        <w:t xml:space="preserve"> made of </w:t>
      </w:r>
      <w:r w:rsidR="00E41547">
        <w:t xml:space="preserve">glycoprotein and lipids which </w:t>
      </w:r>
      <w:r w:rsidR="0077337C" w:rsidRPr="0077337C">
        <w:t>break</w:t>
      </w:r>
      <w:r w:rsidR="004B0EA9">
        <w:t>s</w:t>
      </w:r>
      <w:r w:rsidR="0077337C" w:rsidRPr="0077337C">
        <w:t xml:space="preserve"> up when it encounters soap</w:t>
      </w:r>
      <w:r w:rsidR="00D25F1E">
        <w:t>. This is why it</w:t>
      </w:r>
      <w:r w:rsidR="005C4253">
        <w:t xml:space="preserve"> i</w:t>
      </w:r>
      <w:r w:rsidR="00D25F1E">
        <w:t xml:space="preserve">s so important for people to wash their hands regularly with soap. </w:t>
      </w:r>
    </w:p>
    <w:p w14:paraId="1631ABDD" w14:textId="77777777" w:rsidR="0077337C" w:rsidRDefault="0077337C" w:rsidP="0077337C">
      <w:pPr>
        <w:rPr>
          <w:b/>
          <w:bCs/>
        </w:rPr>
      </w:pPr>
    </w:p>
    <w:p w14:paraId="6066163B" w14:textId="13F5A9FC" w:rsidR="0077337C" w:rsidRDefault="0077337C" w:rsidP="0077337C">
      <w:r w:rsidRPr="0077337C">
        <w:t xml:space="preserve">The most prominent protein, the one which gives the </w:t>
      </w:r>
      <w:r w:rsidR="004B0EA9">
        <w:t>virus</w:t>
      </w:r>
      <w:r w:rsidRPr="0077337C">
        <w:t xml:space="preserve"> their mine-like appearance by </w:t>
      </w:r>
      <w:r w:rsidR="004B0EA9">
        <w:t>protruding from the</w:t>
      </w:r>
      <w:r w:rsidRPr="0077337C">
        <w:t xml:space="preserve"> membrane, is called spike. Two other proteins, </w:t>
      </w:r>
      <w:r w:rsidR="00271090">
        <w:t xml:space="preserve">the </w:t>
      </w:r>
      <w:r w:rsidRPr="0077337C">
        <w:t xml:space="preserve">envelope protein and membrane protein, sit in the membrane between these spikes, providing structural integrity. Inside the membrane a fourth protein, </w:t>
      </w:r>
      <w:r w:rsidR="00271090">
        <w:t xml:space="preserve">the </w:t>
      </w:r>
      <w:r w:rsidRPr="0077337C">
        <w:t>nucleocapsid</w:t>
      </w:r>
      <w:r w:rsidR="00003BDF">
        <w:t>,</w:t>
      </w:r>
      <w:r w:rsidR="00271090" w:rsidRPr="00271090">
        <w:t xml:space="preserve"> encloses the genetic material of the virus</w:t>
      </w:r>
      <w:r w:rsidRPr="0077337C">
        <w:rPr>
          <w:rStyle w:val="EndnoteReference"/>
        </w:rPr>
        <w:endnoteReference w:id="11"/>
      </w:r>
      <w:r w:rsidRPr="0077337C">
        <w:t>.</w:t>
      </w:r>
    </w:p>
    <w:p w14:paraId="43D22E84" w14:textId="5F47695D" w:rsidR="00041FF7" w:rsidRDefault="00041FF7" w:rsidP="00041FF7">
      <w:pPr>
        <w:pStyle w:val="Heading3"/>
      </w:pPr>
      <w:bookmarkStart w:id="27" w:name="_Toc37754508"/>
      <w:r>
        <w:lastRenderedPageBreak/>
        <w:t>How a Virus Reproduces</w:t>
      </w:r>
      <w:bookmarkEnd w:id="27"/>
      <w:r>
        <w:t xml:space="preserve"> </w:t>
      </w:r>
    </w:p>
    <w:p w14:paraId="51A1FD89" w14:textId="0D25CC0F" w:rsidR="000A7F19" w:rsidRDefault="001E4C59" w:rsidP="00A51716">
      <w:pPr>
        <w:jc w:val="center"/>
      </w:pPr>
      <w:r w:rsidRPr="001E4C59">
        <w:rPr>
          <w:noProof/>
        </w:rPr>
        <w:drawing>
          <wp:inline distT="0" distB="0" distL="0" distR="0" wp14:anchorId="7E121D4F" wp14:editId="21A9D9C9">
            <wp:extent cx="5727700" cy="3672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72840"/>
                    </a:xfrm>
                    <a:prstGeom prst="rect">
                      <a:avLst/>
                    </a:prstGeom>
                  </pic:spPr>
                </pic:pic>
              </a:graphicData>
            </a:graphic>
          </wp:inline>
        </w:drawing>
      </w:r>
    </w:p>
    <w:p w14:paraId="217873DD" w14:textId="7AEA7CBD" w:rsidR="00E91C6C" w:rsidRDefault="000A7F19" w:rsidP="00A51716">
      <w:pPr>
        <w:pStyle w:val="Caption"/>
        <w:jc w:val="center"/>
      </w:pPr>
      <w:r>
        <w:t xml:space="preserve">Figure </w:t>
      </w:r>
      <w:fldSimple w:instr=" SEQ Figure \* ARABIC ">
        <w:r w:rsidR="0028085B">
          <w:rPr>
            <w:noProof/>
          </w:rPr>
          <w:t>8</w:t>
        </w:r>
      </w:fldSimple>
      <w:r>
        <w:t xml:space="preserve">. </w:t>
      </w:r>
      <w:r w:rsidRPr="00441013">
        <w:t>This shows a vir</w:t>
      </w:r>
      <w:r w:rsidR="005C4253">
        <w:t>us</w:t>
      </w:r>
      <w:r w:rsidRPr="00441013">
        <w:t xml:space="preserve"> attacking a cell and multiplying inside</w:t>
      </w:r>
      <w:r>
        <w:t xml:space="preserve"> </w:t>
      </w:r>
      <w:r w:rsidRPr="002D6772">
        <w:t>Redrawn</w:t>
      </w:r>
      <w:r>
        <w:t xml:space="preserve"> from: </w:t>
      </w:r>
      <w:hyperlink r:id="rId22" w:history="1">
        <w:r w:rsidRPr="0065528B">
          <w:rPr>
            <w:rStyle w:val="Hyperlink"/>
          </w:rPr>
          <w:t>https://commons.wikimedia.org/w/index.php?curid=1749484</w:t>
        </w:r>
      </w:hyperlink>
    </w:p>
    <w:p w14:paraId="0589C8AE" w14:textId="1BA1CC7A" w:rsidR="0077337C" w:rsidRDefault="0077337C" w:rsidP="00996219">
      <w:pPr>
        <w:pStyle w:val="ListParagraph"/>
        <w:numPr>
          <w:ilvl w:val="0"/>
          <w:numId w:val="4"/>
        </w:numPr>
      </w:pPr>
      <w:r w:rsidRPr="005C2DC3">
        <w:t xml:space="preserve">First contact between a </w:t>
      </w:r>
      <w:r w:rsidR="000A7F19">
        <w:t>virus</w:t>
      </w:r>
      <w:r w:rsidRPr="005C2DC3">
        <w:t xml:space="preserve"> and a cell is made by the </w:t>
      </w:r>
      <w:r w:rsidR="000A7F19">
        <w:t>‘</w:t>
      </w:r>
      <w:r w:rsidRPr="005C2DC3">
        <w:t>spike</w:t>
      </w:r>
      <w:r w:rsidR="000A7F19">
        <w:t>’</w:t>
      </w:r>
      <w:r w:rsidRPr="005C2DC3">
        <w:t xml:space="preserve"> protein. There is a region on this protein that fits a protein</w:t>
      </w:r>
      <w:r w:rsidR="000A7F19">
        <w:t xml:space="preserve"> called “</w:t>
      </w:r>
      <w:r w:rsidR="000A7F19" w:rsidRPr="005C2DC3">
        <w:t>ace2</w:t>
      </w:r>
      <w:r w:rsidR="000A7F19">
        <w:t>” which is</w:t>
      </w:r>
      <w:r w:rsidRPr="005C2DC3">
        <w:t xml:space="preserve"> found on the surface of some human cells, particularly those in the</w:t>
      </w:r>
      <w:r w:rsidR="000A7F19" w:rsidRPr="000A7F19">
        <w:t xml:space="preserve"> mouth, nose, throat, and lungs</w:t>
      </w:r>
      <w:r w:rsidR="000A7F19">
        <w:t xml:space="preserve">. </w:t>
      </w:r>
    </w:p>
    <w:p w14:paraId="4117A0A0" w14:textId="672F6A42" w:rsidR="000A7F19" w:rsidRDefault="00A3257E" w:rsidP="00996219">
      <w:pPr>
        <w:pStyle w:val="ListParagraph"/>
        <w:numPr>
          <w:ilvl w:val="0"/>
          <w:numId w:val="4"/>
        </w:numPr>
      </w:pPr>
      <w:r w:rsidRPr="00A3257E">
        <w:t>Once a vir</w:t>
      </w:r>
      <w:r w:rsidR="00A51716">
        <w:t>us</w:t>
      </w:r>
      <w:r w:rsidRPr="00A3257E">
        <w:t xml:space="preserve"> has attached itself to an ace2 molecule</w:t>
      </w:r>
      <w:r>
        <w:t>, a second protein</w:t>
      </w:r>
      <w:r w:rsidRPr="00A3257E">
        <w:t xml:space="preserve"> cut</w:t>
      </w:r>
      <w:r>
        <w:t>s</w:t>
      </w:r>
      <w:r w:rsidRPr="00A3257E">
        <w:t xml:space="preserve"> open the spike protein, exposing a stump called a </w:t>
      </w:r>
      <w:r w:rsidR="000A7F19">
        <w:t>“</w:t>
      </w:r>
      <w:r w:rsidRPr="00A3257E">
        <w:t>fusion peptide</w:t>
      </w:r>
      <w:r w:rsidR="000A7F19">
        <w:t>”</w:t>
      </w:r>
      <w:r>
        <w:t xml:space="preserve"> which</w:t>
      </w:r>
      <w:r w:rsidRPr="00A3257E">
        <w:t xml:space="preserve"> lets the vir</w:t>
      </w:r>
      <w:r w:rsidR="005C4253">
        <w:t>us</w:t>
      </w:r>
      <w:r w:rsidRPr="00A3257E">
        <w:t xml:space="preserve"> into the cell</w:t>
      </w:r>
      <w:r>
        <w:t>.</w:t>
      </w:r>
    </w:p>
    <w:p w14:paraId="7CF9A931" w14:textId="36D5DCEC" w:rsidR="00A3257E" w:rsidRDefault="000A7F19" w:rsidP="00996219">
      <w:pPr>
        <w:pStyle w:val="ListParagraph"/>
        <w:numPr>
          <w:ilvl w:val="0"/>
          <w:numId w:val="4"/>
        </w:numPr>
      </w:pPr>
      <w:r>
        <w:t xml:space="preserve">The virus then </w:t>
      </w:r>
      <w:r w:rsidR="00A3257E" w:rsidRPr="00A3257E">
        <w:t>open</w:t>
      </w:r>
      <w:r w:rsidR="00A3257E">
        <w:t>s</w:t>
      </w:r>
      <w:r w:rsidR="00A3257E" w:rsidRPr="00A3257E">
        <w:t xml:space="preserve"> up and </w:t>
      </w:r>
      <w:r>
        <w:t>injects is</w:t>
      </w:r>
      <w:r w:rsidR="00A3257E" w:rsidRPr="00A3257E">
        <w:t xml:space="preserve"> its </w:t>
      </w:r>
      <w:r>
        <w:t xml:space="preserve">RNA into the nucleus of the cell. </w:t>
      </w:r>
    </w:p>
    <w:p w14:paraId="0B159295" w14:textId="3DCA404C" w:rsidR="000A7F19" w:rsidRDefault="000A7F19" w:rsidP="00996219">
      <w:pPr>
        <w:pStyle w:val="ListParagraph"/>
        <w:numPr>
          <w:ilvl w:val="0"/>
          <w:numId w:val="4"/>
        </w:numPr>
      </w:pPr>
      <w:r>
        <w:t xml:space="preserve">The cell then starts </w:t>
      </w:r>
      <w:r w:rsidR="00A3257E" w:rsidRPr="00A3257E">
        <w:t xml:space="preserve">making structural proteins and </w:t>
      </w:r>
      <w:r>
        <w:t>RNA</w:t>
      </w:r>
    </w:p>
    <w:p w14:paraId="57A8315D" w14:textId="70937296" w:rsidR="00441013" w:rsidRDefault="000A7F19" w:rsidP="00996219">
      <w:pPr>
        <w:pStyle w:val="ListParagraph"/>
        <w:numPr>
          <w:ilvl w:val="0"/>
          <w:numId w:val="4"/>
        </w:numPr>
      </w:pPr>
      <w:r>
        <w:t xml:space="preserve">The cell then assembles these into </w:t>
      </w:r>
      <w:r w:rsidR="00A3257E" w:rsidRPr="00A3257E">
        <w:t>new vir</w:t>
      </w:r>
      <w:r>
        <w:t xml:space="preserve">uses, which exit the cell to attach to other cells and start the process again. </w:t>
      </w:r>
    </w:p>
    <w:p w14:paraId="006F1612" w14:textId="77777777" w:rsidR="00441013" w:rsidRDefault="00441013" w:rsidP="00A3257E"/>
    <w:p w14:paraId="4F267180" w14:textId="3BCA7091" w:rsidR="00041FF7" w:rsidRDefault="00A3257E" w:rsidP="00041FF7">
      <w:r w:rsidRPr="00A3257E">
        <w:t xml:space="preserve">A cell may make between 100 and 1,000 </w:t>
      </w:r>
      <w:r w:rsidR="000A7F19">
        <w:t>viruses</w:t>
      </w:r>
      <w:r w:rsidRPr="00A3257E">
        <w:t xml:space="preserve"> capable of taking over a</w:t>
      </w:r>
      <w:r w:rsidR="000A7F19">
        <w:t>nother</w:t>
      </w:r>
      <w:r w:rsidRPr="00A3257E">
        <w:t xml:space="preserve"> cell</w:t>
      </w:r>
      <w:r w:rsidR="000A7F19">
        <w:t xml:space="preserve"> </w:t>
      </w:r>
      <w:r w:rsidRPr="00A3257E">
        <w:t>either nearby or in another body</w:t>
      </w:r>
      <w:r w:rsidR="0081106A">
        <w:rPr>
          <w:rStyle w:val="EndnoteReference"/>
        </w:rPr>
        <w:endnoteReference w:id="12"/>
      </w:r>
      <w:r w:rsidRPr="00A3257E">
        <w:t>.</w:t>
      </w:r>
    </w:p>
    <w:p w14:paraId="08F813E4" w14:textId="63ACC420" w:rsidR="00B91AB7" w:rsidRDefault="00B91AB7" w:rsidP="00041FF7">
      <w:pPr>
        <w:pStyle w:val="Heading3"/>
      </w:pPr>
      <w:bookmarkStart w:id="28" w:name="_Toc37754509"/>
      <w:r>
        <w:t xml:space="preserve">Viruses in </w:t>
      </w:r>
      <w:r w:rsidR="00041FF7">
        <w:t>O</w:t>
      </w:r>
      <w:r>
        <w:t xml:space="preserve">ther </w:t>
      </w:r>
      <w:r w:rsidR="00041FF7">
        <w:t>O</w:t>
      </w:r>
      <w:r>
        <w:t>rganisms</w:t>
      </w:r>
      <w:bookmarkEnd w:id="28"/>
      <w:r>
        <w:t xml:space="preserve"> </w:t>
      </w:r>
    </w:p>
    <w:p w14:paraId="3DD26657" w14:textId="41FA54FD" w:rsidR="00041FF7" w:rsidRDefault="00041FF7" w:rsidP="00041FF7">
      <w:r>
        <w:t xml:space="preserve">Viruses infect plants and animals alike. For example, the </w:t>
      </w:r>
      <w:r w:rsidRPr="00041FF7">
        <w:t>Tobacco mosaic virus</w:t>
      </w:r>
      <w:r>
        <w:rPr>
          <w:rStyle w:val="EndnoteReference"/>
        </w:rPr>
        <w:endnoteReference w:id="13"/>
      </w:r>
      <w:r>
        <w:t xml:space="preserve"> affects tobacco plants, whilst the </w:t>
      </w:r>
      <w:r w:rsidRPr="00041FF7">
        <w:t xml:space="preserve">Foot and mouth disease (FMD) is a severe, highly contagious viral disease of </w:t>
      </w:r>
      <w:r>
        <w:t>cattle</w:t>
      </w:r>
      <w:r>
        <w:rPr>
          <w:rStyle w:val="EndnoteReference"/>
        </w:rPr>
        <w:endnoteReference w:id="14"/>
      </w:r>
      <w:r>
        <w:t xml:space="preserve">. </w:t>
      </w:r>
    </w:p>
    <w:p w14:paraId="49E8F5F7" w14:textId="77777777" w:rsidR="00041FF7" w:rsidRDefault="00041FF7" w:rsidP="00041FF7"/>
    <w:p w14:paraId="59624025" w14:textId="5A4DAAB1" w:rsidR="00041FF7" w:rsidRDefault="00041FF7" w:rsidP="00041FF7">
      <w:r>
        <w:t xml:space="preserve">Coronavirus is the latest example of an infection that </w:t>
      </w:r>
      <w:r w:rsidR="0081106A">
        <w:t xml:space="preserve">has </w:t>
      </w:r>
      <w:r>
        <w:t>jumped from animals into humans</w:t>
      </w:r>
      <w:r>
        <w:rPr>
          <w:rStyle w:val="EndnoteReference"/>
        </w:rPr>
        <w:endnoteReference w:id="15"/>
      </w:r>
      <w:r w:rsidR="0081106A">
        <w:t xml:space="preserve">. </w:t>
      </w:r>
      <w:r>
        <w:t xml:space="preserve">Nearly all viruses and bacteria that infect other organisms are completely </w:t>
      </w:r>
      <w:r>
        <w:lastRenderedPageBreak/>
        <w:t xml:space="preserve">harmless to people. But a tiny proportion can infect us and cause so-called </w:t>
      </w:r>
      <w:r w:rsidR="000A7F19">
        <w:t>“</w:t>
      </w:r>
      <w:r>
        <w:t>zoonotic</w:t>
      </w:r>
      <w:r w:rsidR="000A7F19">
        <w:t>”</w:t>
      </w:r>
      <w:r>
        <w:t xml:space="preserve"> diseases, which come from animals rather than other people.</w:t>
      </w:r>
    </w:p>
    <w:p w14:paraId="2943B7DD" w14:textId="77777777" w:rsidR="00041FF7" w:rsidRDefault="00041FF7" w:rsidP="00041FF7"/>
    <w:p w14:paraId="7F855332" w14:textId="1055BD87" w:rsidR="000A7F19" w:rsidRDefault="00041FF7" w:rsidP="004873A8">
      <w:r>
        <w:t xml:space="preserve">Zoonotic diseases can be </w:t>
      </w:r>
      <w:r w:rsidR="000A7F19">
        <w:t xml:space="preserve">particularly </w:t>
      </w:r>
      <w:r>
        <w:t>deadly because we have no pre-existing immunity to them</w:t>
      </w:r>
      <w:r w:rsidR="000A7F19">
        <w:t>. It</w:t>
      </w:r>
      <w:r w:rsidR="00D25F1E">
        <w:t xml:space="preserve"> is</w:t>
      </w:r>
      <w:r w:rsidR="000A7F19">
        <w:t xml:space="preserve"> not 100% clear where COVID-19 originated, but bats carry the virus</w:t>
      </w:r>
      <w:r w:rsidR="000A7F19">
        <w:rPr>
          <w:rStyle w:val="EndnoteReference"/>
        </w:rPr>
        <w:endnoteReference w:id="16"/>
      </w:r>
      <w:r w:rsidR="000A7F19">
        <w:t xml:space="preserve">. The virus could have entered the human food chain directly from a bat or from another animal that interacts with bats. In some parts of the world, wild animals are commonly eaten. </w:t>
      </w:r>
    </w:p>
    <w:p w14:paraId="69482675" w14:textId="77777777" w:rsidR="004873A8" w:rsidRDefault="004873A8" w:rsidP="004873A8"/>
    <w:p w14:paraId="52D17DCA" w14:textId="7C47BEF6" w:rsidR="000D13FD" w:rsidRDefault="000A7F19" w:rsidP="00041FF7">
      <w:r>
        <w:t>When</w:t>
      </w:r>
      <w:r w:rsidR="00041FF7">
        <w:t xml:space="preserve"> an infected animal is captured and eaten, and the virus is absorbed into the body where it takes over cells, reproduces, </w:t>
      </w:r>
      <w:r w:rsidR="00A51716">
        <w:t xml:space="preserve">and </w:t>
      </w:r>
      <w:r w:rsidR="00041FF7">
        <w:t>causes a cough which projects coronaviruses to other people. From there people infect other people</w:t>
      </w:r>
      <w:r w:rsidR="00041FF7">
        <w:rPr>
          <w:rStyle w:val="EndnoteReference"/>
        </w:rPr>
        <w:endnoteReference w:id="17"/>
      </w:r>
      <w:r w:rsidR="00041FF7">
        <w:t xml:space="preserve">. </w:t>
      </w:r>
      <w:r w:rsidR="00441013" w:rsidRPr="00441013">
        <w:t xml:space="preserve">This means that humans are a good host for the </w:t>
      </w:r>
      <w:r>
        <w:t xml:space="preserve">virus which is </w:t>
      </w:r>
      <w:r w:rsidR="00441013" w:rsidRPr="00441013">
        <w:t>why it is able to spread so quickly.</w:t>
      </w:r>
    </w:p>
    <w:p w14:paraId="3C9A9DF0" w14:textId="1878CB3C" w:rsidR="00C927F0" w:rsidRDefault="00C927F0" w:rsidP="00C927F0">
      <w:pPr>
        <w:pStyle w:val="Heading2"/>
      </w:pPr>
      <w:bookmarkStart w:id="29" w:name="_Toc37754510"/>
      <w:r>
        <w:t>How Do</w:t>
      </w:r>
      <w:r w:rsidR="000A7F19">
        <w:t>es</w:t>
      </w:r>
      <w:r>
        <w:t xml:space="preserve"> </w:t>
      </w:r>
      <w:r w:rsidR="000A7F19">
        <w:t>SARS-CoV-2</w:t>
      </w:r>
      <w:r>
        <w:t xml:space="preserve"> Make Us Ill?</w:t>
      </w:r>
      <w:bookmarkEnd w:id="29"/>
      <w:r>
        <w:t xml:space="preserve"> </w:t>
      </w:r>
    </w:p>
    <w:p w14:paraId="08E6DE80" w14:textId="75299AD8" w:rsidR="00C927F0" w:rsidRDefault="00C927F0" w:rsidP="000A7F19">
      <w:r>
        <w:t>For most</w:t>
      </w:r>
      <w:r w:rsidR="00A51716">
        <w:t xml:space="preserve"> people</w:t>
      </w:r>
      <w:r>
        <w:t xml:space="preserve">, the disease is mild, </w:t>
      </w:r>
      <w:r w:rsidR="00701498" w:rsidRPr="00701498">
        <w:t>but for others, it is fatal.</w:t>
      </w:r>
    </w:p>
    <w:p w14:paraId="1BF297DD" w14:textId="53B8BF0C" w:rsidR="00C927F0" w:rsidRDefault="00C927F0" w:rsidP="00C927F0">
      <w:pPr>
        <w:pStyle w:val="Heading4"/>
      </w:pPr>
      <w:r>
        <w:t xml:space="preserve">Incubation </w:t>
      </w:r>
      <w:r w:rsidR="000A7F19">
        <w:t>P</w:t>
      </w:r>
      <w:r>
        <w:t>eriod</w:t>
      </w:r>
    </w:p>
    <w:p w14:paraId="5D20659A" w14:textId="1E540EDE" w:rsidR="00701498" w:rsidRDefault="00701498" w:rsidP="000A7F19">
      <w:r w:rsidRPr="00701498">
        <w:t>The incubation period is the time between exposure to the virus (that is being infected) and the first symptoms appearing. For COVID-19 this is believed to be five to six days on average.</w:t>
      </w:r>
      <w:r w:rsidR="00766DB5">
        <w:t xml:space="preserve"> </w:t>
      </w:r>
      <w:r w:rsidRPr="00701498">
        <w:t xml:space="preserve">There is some evidence to suggest that the period between exposure and symptoms </w:t>
      </w:r>
      <w:r w:rsidR="000A640A">
        <w:t>can</w:t>
      </w:r>
      <w:r w:rsidRPr="00701498">
        <w:t xml:space="preserve"> be </w:t>
      </w:r>
      <w:r w:rsidR="000A640A">
        <w:t>1 to</w:t>
      </w:r>
      <w:r w:rsidRPr="00701498">
        <w:t xml:space="preserve"> 14 days</w:t>
      </w:r>
      <w:r w:rsidR="000A640A">
        <w:rPr>
          <w:rStyle w:val="EndnoteReference"/>
        </w:rPr>
        <w:endnoteReference w:id="18"/>
      </w:r>
      <w:r w:rsidRPr="00701498">
        <w:t xml:space="preserve">. </w:t>
      </w:r>
      <w:r w:rsidR="00766DB5">
        <w:t>This</w:t>
      </w:r>
      <w:r w:rsidRPr="00701498">
        <w:t xml:space="preserve"> means, that someone may unknowingly infect others, before symptoms appear.</w:t>
      </w:r>
    </w:p>
    <w:p w14:paraId="49C17CA0" w14:textId="77777777" w:rsidR="00701498" w:rsidRDefault="00701498" w:rsidP="000A7F19"/>
    <w:p w14:paraId="335AD79E" w14:textId="20CF51EF" w:rsidR="00C927F0" w:rsidRDefault="000A7F19" w:rsidP="00C927F0">
      <w:r>
        <w:t xml:space="preserve">COVID-19 </w:t>
      </w:r>
      <w:r w:rsidR="00003BDF" w:rsidRPr="00003BDF">
        <w:t xml:space="preserve">is transmitted </w:t>
      </w:r>
      <w:r>
        <w:t>when SARS-CoV-2 is</w:t>
      </w:r>
      <w:r w:rsidR="00C927F0">
        <w:t xml:space="preserve"> breathe</w:t>
      </w:r>
      <w:r>
        <w:t>d</w:t>
      </w:r>
      <w:r w:rsidR="00C927F0">
        <w:t xml:space="preserve"> in</w:t>
      </w:r>
      <w:r>
        <w:t xml:space="preserve"> </w:t>
      </w:r>
      <w:r w:rsidR="00C927F0">
        <w:t xml:space="preserve">after someone coughs nearby or </w:t>
      </w:r>
      <w:r>
        <w:t xml:space="preserve">when </w:t>
      </w:r>
      <w:r w:rsidR="00BB2CD2">
        <w:t xml:space="preserve">someone </w:t>
      </w:r>
      <w:r w:rsidR="00C927F0">
        <w:t>touch</w:t>
      </w:r>
      <w:r>
        <w:t>es</w:t>
      </w:r>
      <w:r w:rsidR="00C927F0">
        <w:t xml:space="preserve"> a contaminated surface and then </w:t>
      </w:r>
      <w:r>
        <w:t>their</w:t>
      </w:r>
      <w:r w:rsidR="00C927F0">
        <w:t xml:space="preserve"> face.</w:t>
      </w:r>
      <w:r w:rsidR="00766DB5">
        <w:t xml:space="preserve"> </w:t>
      </w:r>
      <w:r w:rsidR="00C927F0">
        <w:t xml:space="preserve">It first </w:t>
      </w:r>
      <w:r>
        <w:t xml:space="preserve">infects </w:t>
      </w:r>
      <w:r w:rsidR="00C927F0">
        <w:t xml:space="preserve">the </w:t>
      </w:r>
      <w:r w:rsidRPr="000A7F19">
        <w:t>mouth, nose, throat, and lungs</w:t>
      </w:r>
      <w:r>
        <w:t xml:space="preserve"> </w:t>
      </w:r>
      <w:r w:rsidR="00C927F0">
        <w:t xml:space="preserve">and turns </w:t>
      </w:r>
      <w:r>
        <w:t>cells</w:t>
      </w:r>
      <w:r w:rsidR="00C927F0">
        <w:t xml:space="preserve"> into </w:t>
      </w:r>
      <w:r>
        <w:t>SARS-CoV-2 “production plants” reproducing</w:t>
      </w:r>
      <w:r w:rsidR="00C927F0">
        <w:t xml:space="preserve"> huge numbers of new viruses that go on to infect yet more cells.</w:t>
      </w:r>
    </w:p>
    <w:p w14:paraId="3F0E908E" w14:textId="77777777" w:rsidR="00C927F0" w:rsidRDefault="00C927F0" w:rsidP="00C927F0"/>
    <w:p w14:paraId="42A4DA8C" w14:textId="55D7178F" w:rsidR="005228B7" w:rsidRDefault="00C927F0" w:rsidP="00C927F0">
      <w:r>
        <w:t xml:space="preserve">At this early stage, </w:t>
      </w:r>
      <w:r w:rsidR="000A7F19">
        <w:t>the infection is not noticeable,</w:t>
      </w:r>
      <w:r>
        <w:t xml:space="preserve"> and some people may </w:t>
      </w:r>
      <w:r w:rsidR="00003BDF">
        <w:t>not show</w:t>
      </w:r>
      <w:r>
        <w:t xml:space="preserve"> symptoms.</w:t>
      </w:r>
    </w:p>
    <w:p w14:paraId="013D4590" w14:textId="3A8D7376" w:rsidR="00C927F0" w:rsidRDefault="00C927F0" w:rsidP="00441013">
      <w:pPr>
        <w:pStyle w:val="Heading4"/>
      </w:pPr>
      <w:r>
        <w:t>Mild disease</w:t>
      </w:r>
    </w:p>
    <w:p w14:paraId="45DAD531" w14:textId="6403951E" w:rsidR="00C927F0" w:rsidRDefault="00C927F0" w:rsidP="000A7F19">
      <w:r>
        <w:t xml:space="preserve">Covid-19 is a mild infection for </w:t>
      </w:r>
      <w:r w:rsidR="00B84499">
        <w:t>80%</w:t>
      </w:r>
      <w:r>
        <w:t xml:space="preserve"> people who get it and the core symptoms are a fever and a cough.</w:t>
      </w:r>
      <w:r w:rsidR="000A7F19">
        <w:t xml:space="preserve"> Loss of </w:t>
      </w:r>
      <w:r w:rsidR="0081106A">
        <w:t xml:space="preserve">the sense of </w:t>
      </w:r>
      <w:r w:rsidR="000A7F19">
        <w:t>smell, b</w:t>
      </w:r>
      <w:r>
        <w:t>ody aches, sore throat and a headach</w:t>
      </w:r>
      <w:r w:rsidR="000A7F19">
        <w:t xml:space="preserve">e may or </w:t>
      </w:r>
      <w:r w:rsidR="0081106A">
        <w:t xml:space="preserve">may </w:t>
      </w:r>
      <w:r w:rsidR="000A7F19">
        <w:t xml:space="preserve">not occur. </w:t>
      </w:r>
    </w:p>
    <w:p w14:paraId="77318992" w14:textId="77777777" w:rsidR="00C927F0" w:rsidRDefault="00C927F0" w:rsidP="00C927F0"/>
    <w:p w14:paraId="62D23023" w14:textId="182C109B" w:rsidR="00C927F0" w:rsidRDefault="00C927F0" w:rsidP="000A7F19">
      <w:r>
        <w:t>The fever</w:t>
      </w:r>
      <w:r w:rsidR="000A7F19">
        <w:t xml:space="preserve"> and feeling ill </w:t>
      </w:r>
      <w:r>
        <w:t xml:space="preserve">is a result of </w:t>
      </w:r>
      <w:r w:rsidR="000A7F19">
        <w:t>the</w:t>
      </w:r>
      <w:r>
        <w:t xml:space="preserve"> immune system responding to the infection. It has recognised the virus as a </w:t>
      </w:r>
      <w:r w:rsidR="000A7F19">
        <w:t>pathogen</w:t>
      </w:r>
      <w:r>
        <w:t xml:space="preserve"> and signals to the rest of the body something is wrong by releasing chemicals</w:t>
      </w:r>
      <w:r w:rsidR="00D25F1E">
        <w:t xml:space="preserve"> in an attempt to</w:t>
      </w:r>
      <w:r w:rsidR="000A7F19">
        <w:t xml:space="preserve"> kill the invader but</w:t>
      </w:r>
      <w:r>
        <w:t xml:space="preserve"> cause</w:t>
      </w:r>
      <w:r w:rsidR="000A7F19">
        <w:t>s</w:t>
      </w:r>
      <w:r>
        <w:t xml:space="preserve"> the body aches, pain and fever</w:t>
      </w:r>
      <w:r w:rsidR="000A7F19">
        <w:t xml:space="preserve"> in the process</w:t>
      </w:r>
      <w:r>
        <w:t>.</w:t>
      </w:r>
      <w:r w:rsidR="0081106A">
        <w:t xml:space="preserve"> </w:t>
      </w:r>
    </w:p>
    <w:p w14:paraId="348DA0D6" w14:textId="77777777" w:rsidR="00C927F0" w:rsidRDefault="00C927F0" w:rsidP="00C927F0"/>
    <w:p w14:paraId="0FB05482" w14:textId="5E9A7B4C" w:rsidR="00C927F0" w:rsidRDefault="00C927F0" w:rsidP="00C927F0">
      <w:r>
        <w:lastRenderedPageBreak/>
        <w:t xml:space="preserve">The coronavirus cough </w:t>
      </w:r>
      <w:r w:rsidR="000A7F19">
        <w:t>doesn’t produce mucus and</w:t>
      </w:r>
      <w:r>
        <w:t xml:space="preserve"> is probably </w:t>
      </w:r>
      <w:r w:rsidR="000A7F19">
        <w:t>caused by the</w:t>
      </w:r>
      <w:r>
        <w:t xml:space="preserve"> irritation of cells as they become infected by the virus.</w:t>
      </w:r>
      <w:r w:rsidR="0081106A">
        <w:t xml:space="preserve"> </w:t>
      </w:r>
      <w:r>
        <w:t>Some people will eventually start coughing up a thick mucus containing dead lung cells</w:t>
      </w:r>
      <w:r w:rsidR="0081106A">
        <w:t xml:space="preserve"> that have been</w:t>
      </w:r>
      <w:r>
        <w:t xml:space="preserve"> killed by the virus.</w:t>
      </w:r>
    </w:p>
    <w:p w14:paraId="7AA6AE6E" w14:textId="77777777" w:rsidR="00C927F0" w:rsidRDefault="00C927F0" w:rsidP="00C927F0"/>
    <w:p w14:paraId="63CB0041" w14:textId="1AB105E3" w:rsidR="00C927F0" w:rsidRDefault="00C927F0" w:rsidP="00C927F0">
      <w:r>
        <w:t xml:space="preserve">These symptoms are treated with bed rest, plenty of fluids and paracetamol. </w:t>
      </w:r>
      <w:r w:rsidR="000A7F19">
        <w:t>At this point patients</w:t>
      </w:r>
      <w:r>
        <w:t xml:space="preserve"> </w:t>
      </w:r>
      <w:r w:rsidR="000A7F19">
        <w:t>don’t</w:t>
      </w:r>
      <w:r>
        <w:t xml:space="preserve"> need specialist hospital care.</w:t>
      </w:r>
      <w:r w:rsidR="0081106A">
        <w:t xml:space="preserve"> </w:t>
      </w:r>
      <w:r>
        <w:t xml:space="preserve">This stage lasts about a week - at which point most </w:t>
      </w:r>
      <w:r w:rsidR="0081106A">
        <w:t xml:space="preserve">people </w:t>
      </w:r>
      <w:r>
        <w:t>recover because their immune system has fought off the virus.</w:t>
      </w:r>
      <w:r w:rsidR="0081106A">
        <w:t xml:space="preserve"> </w:t>
      </w:r>
      <w:r>
        <w:t>However, some will develop a more serious form of Covid-19.</w:t>
      </w:r>
    </w:p>
    <w:p w14:paraId="35EEED96" w14:textId="33BDD6B4" w:rsidR="00C927F0" w:rsidRDefault="00C927F0" w:rsidP="00C927F0">
      <w:pPr>
        <w:pStyle w:val="Heading4"/>
      </w:pPr>
      <w:r>
        <w:t xml:space="preserve">Severe </w:t>
      </w:r>
      <w:r w:rsidR="000A7F19">
        <w:t>D</w:t>
      </w:r>
      <w:r>
        <w:t>isease</w:t>
      </w:r>
    </w:p>
    <w:p w14:paraId="6E7CC394" w14:textId="561D22E4" w:rsidR="00003BDF" w:rsidRDefault="00003BDF" w:rsidP="00003BDF">
      <w:r>
        <w:t>If the disease progresses it will be due to a combination of the infection itself and inflammation in response to the infection. Chemical signals</w:t>
      </w:r>
      <w:r w:rsidR="0081106A">
        <w:t xml:space="preserve"> released</w:t>
      </w:r>
      <w:r>
        <w:t xml:space="preserve"> to the rest of the body cause inflammation, but this needs to be delicately balanced. Too much inflammation can cause collateral damage throughout the body. Inflammation is known as pneumonitis, and infection of the lungs is called pneumonia.  </w:t>
      </w:r>
    </w:p>
    <w:p w14:paraId="4367EBB8" w14:textId="77777777" w:rsidR="00003BDF" w:rsidRDefault="00003BDF" w:rsidP="00003BDF"/>
    <w:p w14:paraId="7087E62E" w14:textId="5F8B73CB" w:rsidR="00003BDF" w:rsidRDefault="0081106A" w:rsidP="00003BDF">
      <w:r w:rsidRPr="0081106A">
        <w:t xml:space="preserve">Deep in the lungs are tiny tubes and air sacs where oxygen moves into the blood and carbon dioxide moves out. When a patient has pneumonia, the tiny sacs start to fill with fluid and </w:t>
      </w:r>
      <w:proofErr w:type="gramStart"/>
      <w:r w:rsidRPr="0081106A">
        <w:t>mucous, and</w:t>
      </w:r>
      <w:proofErr w:type="gramEnd"/>
      <w:r w:rsidRPr="0081106A">
        <w:t xml:space="preserve"> can eventually cause shortness of breath and difficulty with breathing. The breathing difficulty may be eased by supplying the patient with additional oxygen.</w:t>
      </w:r>
    </w:p>
    <w:p w14:paraId="03E61821" w14:textId="77777777" w:rsidR="0081106A" w:rsidRDefault="0081106A" w:rsidP="00003BDF"/>
    <w:p w14:paraId="592A0669" w14:textId="729F001D" w:rsidR="000A7F19" w:rsidRDefault="00003BDF" w:rsidP="00003BDF">
      <w:r>
        <w:t>Some people in this stage have difficulty breathing and require a ventilator - specialised equipment that assists with gas exchange.</w:t>
      </w:r>
    </w:p>
    <w:p w14:paraId="3F8529BD" w14:textId="77777777" w:rsidR="00003BDF" w:rsidRDefault="00003BDF" w:rsidP="00003BDF"/>
    <w:p w14:paraId="643FEBD0" w14:textId="20168B22" w:rsidR="00C927F0" w:rsidRDefault="00C927F0" w:rsidP="00C927F0">
      <w:r>
        <w:t xml:space="preserve">This </w:t>
      </w:r>
      <w:r w:rsidR="0081106A">
        <w:t xml:space="preserve">severe </w:t>
      </w:r>
      <w:r>
        <w:t xml:space="preserve">stage is thought to affect around 14% of </w:t>
      </w:r>
      <w:r w:rsidR="00B84499">
        <w:t>cases</w:t>
      </w:r>
      <w:r>
        <w:t>, based on data from China.</w:t>
      </w:r>
    </w:p>
    <w:p w14:paraId="0346672E" w14:textId="360841BF" w:rsidR="00C927F0" w:rsidRDefault="00C927F0" w:rsidP="00C927F0">
      <w:pPr>
        <w:pStyle w:val="Heading4"/>
      </w:pPr>
      <w:r>
        <w:t xml:space="preserve">Critical </w:t>
      </w:r>
      <w:r w:rsidR="000A7F19">
        <w:t>D</w:t>
      </w:r>
      <w:r>
        <w:t>isease</w:t>
      </w:r>
    </w:p>
    <w:p w14:paraId="3EF0F04E" w14:textId="77777777" w:rsidR="00C927F0" w:rsidRPr="008D4DFD" w:rsidRDefault="00C927F0" w:rsidP="00C927F0">
      <w:pPr>
        <w:rPr>
          <w:color w:val="000000" w:themeColor="text1"/>
        </w:rPr>
      </w:pPr>
      <w:r w:rsidRPr="008D4DFD">
        <w:rPr>
          <w:color w:val="000000" w:themeColor="text1"/>
        </w:rPr>
        <w:t>It is estimated around 6% of cases become critically ill.</w:t>
      </w:r>
    </w:p>
    <w:p w14:paraId="29D766A9" w14:textId="77777777" w:rsidR="000A7F19" w:rsidRDefault="000A7F19" w:rsidP="00C927F0"/>
    <w:p w14:paraId="73EA581D" w14:textId="4F30A06D" w:rsidR="00C927F0" w:rsidRDefault="000A7F19" w:rsidP="00C927F0">
      <w:r>
        <w:t>At this stage t</w:t>
      </w:r>
      <w:r w:rsidR="00C927F0">
        <w:t xml:space="preserve">he </w:t>
      </w:r>
      <w:r w:rsidR="00003BDF">
        <w:t xml:space="preserve">infection and the </w:t>
      </w:r>
      <w:r w:rsidR="00C927F0">
        <w:t xml:space="preserve">immune system </w:t>
      </w:r>
      <w:r w:rsidR="00003BDF">
        <w:t xml:space="preserve">are </w:t>
      </w:r>
      <w:r w:rsidR="00C927F0">
        <w:t>now spiralling out of control and causing damage throughout the body.</w:t>
      </w:r>
      <w:r w:rsidRPr="000A7F19">
        <w:t xml:space="preserve"> </w:t>
      </w:r>
      <w:r>
        <w:t xml:space="preserve">The body is starting to fail and there is a </w:t>
      </w:r>
      <w:r w:rsidR="0081106A">
        <w:t xml:space="preserve">significant </w:t>
      </w:r>
      <w:r>
        <w:t>chance of death.</w:t>
      </w:r>
    </w:p>
    <w:p w14:paraId="159511F5" w14:textId="77777777" w:rsidR="00441013" w:rsidRDefault="00441013" w:rsidP="00C927F0"/>
    <w:p w14:paraId="449EEF92" w14:textId="59CDCE6A" w:rsidR="00C927F0" w:rsidRDefault="000A7F19" w:rsidP="000A7F19">
      <w:r>
        <w:t>W</w:t>
      </w:r>
      <w:r w:rsidR="00C927F0">
        <w:t xml:space="preserve">idespread inflammation in the lungs stops the body getting </w:t>
      </w:r>
      <w:r w:rsidR="00BB2CD2">
        <w:t>the</w:t>
      </w:r>
      <w:r w:rsidR="00C927F0">
        <w:t xml:space="preserve"> oxygen it needs to survive. It can stop the kidneys from cleaning the blood and damage the lining of </w:t>
      </w:r>
      <w:r>
        <w:t xml:space="preserve">the </w:t>
      </w:r>
      <w:r w:rsidR="00C927F0">
        <w:t>intestines.</w:t>
      </w:r>
      <w:r>
        <w:t xml:space="preserve"> </w:t>
      </w:r>
    </w:p>
    <w:p w14:paraId="20597B60" w14:textId="77777777" w:rsidR="00C927F0" w:rsidRDefault="00C927F0" w:rsidP="00C927F0"/>
    <w:p w14:paraId="23DEC25B" w14:textId="149AB0B9" w:rsidR="00C927F0" w:rsidRDefault="000A7F19" w:rsidP="00C927F0">
      <w:r>
        <w:t>I</w:t>
      </w:r>
      <w:r w:rsidR="00C927F0">
        <w:t xml:space="preserve">f the immune system cannot </w:t>
      </w:r>
      <w:r>
        <w:t>fight off</w:t>
      </w:r>
      <w:r w:rsidR="00C927F0">
        <w:t xml:space="preserve"> </w:t>
      </w:r>
      <w:r>
        <w:t xml:space="preserve">the </w:t>
      </w:r>
      <w:r w:rsidR="00C927F0">
        <w:t xml:space="preserve">virus, then it will eventually spread to every </w:t>
      </w:r>
      <w:r>
        <w:t>part</w:t>
      </w:r>
      <w:r w:rsidR="00C927F0">
        <w:t xml:space="preserve"> of the body </w:t>
      </w:r>
      <w:r w:rsidR="00BB2CD2">
        <w:t>causing yet</w:t>
      </w:r>
      <w:r w:rsidR="00C927F0">
        <w:t xml:space="preserve"> more damage.</w:t>
      </w:r>
    </w:p>
    <w:p w14:paraId="33D2E48B" w14:textId="77777777" w:rsidR="00C927F0" w:rsidRDefault="00C927F0" w:rsidP="00C927F0">
      <w:r>
        <w:t xml:space="preserve"> </w:t>
      </w:r>
    </w:p>
    <w:p w14:paraId="49B8FC6A" w14:textId="0EACA233" w:rsidR="00C927F0" w:rsidRDefault="00BB2CD2" w:rsidP="00C927F0">
      <w:r>
        <w:t>T</w:t>
      </w:r>
      <w:r w:rsidR="00C927F0">
        <w:t xml:space="preserve">reatment </w:t>
      </w:r>
      <w:r>
        <w:t>by</w:t>
      </w:r>
      <w:r w:rsidR="00C927F0">
        <w:t xml:space="preserve"> this stage </w:t>
      </w:r>
      <w:r>
        <w:t>can</w:t>
      </w:r>
      <w:r w:rsidR="00C927F0">
        <w:t xml:space="preserve"> be highly invasive and can include</w:t>
      </w:r>
      <w:r w:rsidR="000A7F19">
        <w:t xml:space="preserve">, for example, an </w:t>
      </w:r>
      <w:r w:rsidR="00C927F0">
        <w:t>artificial lung that takes blood out of the body through thick tubes, oxygenates it and pumps it back in.</w:t>
      </w:r>
      <w:r w:rsidR="00441013">
        <w:t xml:space="preserve"> </w:t>
      </w:r>
      <w:r w:rsidR="000A7F19">
        <w:t xml:space="preserve"> </w:t>
      </w:r>
    </w:p>
    <w:p w14:paraId="58B84D24" w14:textId="77777777" w:rsidR="00C927F0" w:rsidRDefault="00C927F0" w:rsidP="00C927F0"/>
    <w:p w14:paraId="46AAA81E" w14:textId="64E26548" w:rsidR="005228B7" w:rsidRDefault="00BB2CD2" w:rsidP="00C927F0">
      <w:r w:rsidRPr="00BB2CD2">
        <w:t xml:space="preserve">However, sometimes despite </w:t>
      </w:r>
      <w:proofErr w:type="spellStart"/>
      <w:r w:rsidR="00C167E0">
        <w:t>MAX</w:t>
      </w:r>
      <w:r w:rsidRPr="00BB2CD2">
        <w:t>imal</w:t>
      </w:r>
      <w:proofErr w:type="spellEnd"/>
      <w:r w:rsidRPr="00BB2CD2">
        <w:t xml:space="preserve"> therapy</w:t>
      </w:r>
      <w:r w:rsidR="00C927F0">
        <w:t xml:space="preserve"> the damage can reach fatal levels at which organs can no longer keep the body alive</w:t>
      </w:r>
      <w:r w:rsidR="00C927F0">
        <w:rPr>
          <w:rStyle w:val="EndnoteReference"/>
        </w:rPr>
        <w:endnoteReference w:id="19"/>
      </w:r>
      <w:r w:rsidR="00C927F0">
        <w:t>.</w:t>
      </w:r>
    </w:p>
    <w:p w14:paraId="650C41DD" w14:textId="1D988FF1" w:rsidR="00876146" w:rsidRPr="00876146" w:rsidRDefault="00876146" w:rsidP="005228B7">
      <w:pPr>
        <w:pStyle w:val="Heading2"/>
      </w:pPr>
      <w:bookmarkStart w:id="30" w:name="_Toc37754511"/>
      <w:r>
        <w:lastRenderedPageBreak/>
        <w:t xml:space="preserve">How </w:t>
      </w:r>
      <w:r w:rsidR="005228B7">
        <w:t>Does</w:t>
      </w:r>
      <w:r w:rsidR="000A7F19">
        <w:t xml:space="preserve"> SARS-CoV-2</w:t>
      </w:r>
      <w:r>
        <w:t xml:space="preserve"> Spread?</w:t>
      </w:r>
      <w:bookmarkEnd w:id="30"/>
    </w:p>
    <w:p w14:paraId="56030A30" w14:textId="28A96440" w:rsidR="00F823C0" w:rsidRDefault="00BB2CD2" w:rsidP="00F823C0">
      <w:pPr>
        <w:pStyle w:val="Heading3"/>
      </w:pPr>
      <w:bookmarkStart w:id="31" w:name="_Toc37754512"/>
      <w:r>
        <w:t>Phases of a Pandemic</w:t>
      </w:r>
      <w:bookmarkEnd w:id="31"/>
    </w:p>
    <w:p w14:paraId="0577B1FC" w14:textId="117296A3" w:rsidR="00F823C0" w:rsidRDefault="00F823C0" w:rsidP="00F823C0">
      <w:r>
        <w:t xml:space="preserve">SARS-CoV-2 is a new virus, so to understand how it spreads we need to look at previous pandemics and as the pattern becomes clear, adjust our understanding of it accordingly. The following is based on what has been observed so far, and analysis of Influenza pandemics. </w:t>
      </w:r>
    </w:p>
    <w:p w14:paraId="37F3D413" w14:textId="77777777" w:rsidR="00F823C0" w:rsidRPr="00F823C0" w:rsidRDefault="00F823C0" w:rsidP="00F823C0"/>
    <w:p w14:paraId="62040350" w14:textId="3E7C57BE" w:rsidR="00BB2CD2" w:rsidRDefault="00F823C0" w:rsidP="00BB2CD2">
      <w:r>
        <w:t>The sequence below is a</w:t>
      </w:r>
      <w:r w:rsidR="00BB2CD2">
        <w:t>dapted from WHO</w:t>
      </w:r>
      <w:r w:rsidR="00003BDF">
        <w:rPr>
          <w:rStyle w:val="EndnoteReference"/>
        </w:rPr>
        <w:endnoteReference w:id="20"/>
      </w:r>
      <w:r w:rsidR="00003BDF">
        <w:t>, and from “</w:t>
      </w:r>
      <w:r w:rsidR="00003BDF" w:rsidRPr="00003BDF">
        <w:t>Pandemic Influenza Preparedness and Response</w:t>
      </w:r>
      <w:r w:rsidR="00003BDF">
        <w:t>”</w:t>
      </w:r>
      <w:r w:rsidR="00003BDF">
        <w:rPr>
          <w:rStyle w:val="EndnoteReference"/>
        </w:rPr>
        <w:endnoteReference w:id="21"/>
      </w:r>
      <w:r w:rsidR="00003BDF">
        <w:t xml:space="preserve">. </w:t>
      </w:r>
    </w:p>
    <w:p w14:paraId="0CA7EE34" w14:textId="77777777" w:rsidR="00BB2CD2" w:rsidRDefault="00BB2CD2" w:rsidP="00BB2CD2">
      <w:pPr>
        <w:pStyle w:val="Heading4"/>
      </w:pPr>
      <w:r>
        <w:t xml:space="preserve">Phase 1 </w:t>
      </w:r>
    </w:p>
    <w:p w14:paraId="2E7A7DD9" w14:textId="433EEE3D" w:rsidR="00BB2CD2" w:rsidRDefault="00BB2CD2" w:rsidP="00BB2CD2">
      <w:r w:rsidRPr="00BB2CD2">
        <w:t>In nature, viruses circulate continuously among animals, especially birds. Even though such viruses might theoretically develop into pandemic viruses</w:t>
      </w:r>
      <w:r>
        <w:t>. In Phase 1, no viruses circulating among animals have been reported to cause infections in humans.</w:t>
      </w:r>
    </w:p>
    <w:p w14:paraId="1D7B81BC" w14:textId="02911C57" w:rsidR="00BB2CD2" w:rsidRDefault="00BB2CD2" w:rsidP="00BB2CD2">
      <w:pPr>
        <w:pStyle w:val="Heading4"/>
      </w:pPr>
      <w:r>
        <w:t xml:space="preserve">Phase 2 </w:t>
      </w:r>
    </w:p>
    <w:p w14:paraId="6590B8A7" w14:textId="5E776A7E" w:rsidR="00BB2CD2" w:rsidRDefault="00BB2CD2" w:rsidP="00BB2CD2">
      <w:r>
        <w:t>An animal virus circulating among domesticated or wild animals is known to have caused infection in humans and is therefore considered a potential pandemic threat.</w:t>
      </w:r>
    </w:p>
    <w:p w14:paraId="75F5BAF5" w14:textId="28E606BA" w:rsidR="00BB2CD2" w:rsidRDefault="00BB2CD2" w:rsidP="00BB2CD2">
      <w:pPr>
        <w:pStyle w:val="Heading4"/>
      </w:pPr>
      <w:r>
        <w:t xml:space="preserve">Phase 3  </w:t>
      </w:r>
    </w:p>
    <w:p w14:paraId="75EA3160" w14:textId="263D4D59" w:rsidR="00BB2CD2" w:rsidRDefault="00BB2CD2" w:rsidP="00BB2CD2">
      <w:r>
        <w:t>An animal or human-animal virus has caused sporadic cases or small clusters of disease in people but has not resulted in human-to-human transmission sufficient to sustain community-level outbreaks. Limited human-to-human transmission may occur under some circumstances, for example, when there is close contact between an infected person and an unprotected caregiver. However, limited transmission under such restricted circumstances does not indicate that the virus has gained the level of transmissibility among humans necessary to cause a pandemic.</w:t>
      </w:r>
    </w:p>
    <w:p w14:paraId="7F09FBC5" w14:textId="77777777" w:rsidR="00BB2CD2" w:rsidRDefault="00BB2CD2" w:rsidP="00BB2CD2">
      <w:pPr>
        <w:pStyle w:val="Heading4"/>
      </w:pPr>
      <w:r>
        <w:t xml:space="preserve">Phase 4 </w:t>
      </w:r>
    </w:p>
    <w:p w14:paraId="347534E0" w14:textId="5517BAD7" w:rsidR="00BB2CD2" w:rsidRDefault="00BB2CD2" w:rsidP="00BB2CD2">
      <w:r>
        <w:t xml:space="preserve">Verified human-to-human transmission of a virus able to cause “community-level outbreaks”. The ability to cause sustained disease outbreaks in a community marks a significant upwards shift in the risk of a pandemic.  </w:t>
      </w:r>
    </w:p>
    <w:p w14:paraId="1F05F18F" w14:textId="18D85C9A" w:rsidR="00BB2CD2" w:rsidRDefault="00BB2CD2" w:rsidP="00BB2CD2"/>
    <w:p w14:paraId="4210C654" w14:textId="77777777" w:rsidR="00BB2CD2" w:rsidRDefault="00BB2CD2" w:rsidP="00BB2CD2">
      <w:pPr>
        <w:keepNext/>
        <w:jc w:val="center"/>
      </w:pPr>
      <w:r w:rsidRPr="00140CF6">
        <w:rPr>
          <w:noProof/>
        </w:rPr>
        <w:drawing>
          <wp:inline distT="0" distB="0" distL="0" distR="0" wp14:anchorId="4F7AAC0A" wp14:editId="3026DB78">
            <wp:extent cx="650631" cy="722362"/>
            <wp:effectExtent l="0" t="0" r="0" b="1905"/>
            <wp:docPr id="35" name="Picture 34" descr="A picture containing drawing&#10;&#10;Description automatically generated">
              <a:extLst xmlns:a="http://schemas.openxmlformats.org/drawingml/2006/main">
                <a:ext uri="{FF2B5EF4-FFF2-40B4-BE49-F238E27FC236}">
                  <a16:creationId xmlns:a16="http://schemas.microsoft.com/office/drawing/2014/main" id="{93BD9A19-B51A-1848-BB7E-CA1067808323}"/>
                </a:ext>
              </a:extLst>
            </wp:docPr>
            <wp:cNvGraphicFramePr/>
            <a:graphic xmlns:a="http://schemas.openxmlformats.org/drawingml/2006/main">
              <a:graphicData uri="http://schemas.openxmlformats.org/drawingml/2006/picture">
                <pic:pic xmlns:pic="http://schemas.openxmlformats.org/drawingml/2006/picture">
                  <pic:nvPicPr>
                    <pic:cNvPr id="35" name="Picture 34" descr="A picture containing drawing&#10;&#10;Description automatically generated">
                      <a:extLst>
                        <a:ext uri="{FF2B5EF4-FFF2-40B4-BE49-F238E27FC236}">
                          <a16:creationId xmlns:a16="http://schemas.microsoft.com/office/drawing/2014/main" id="{93BD9A19-B51A-1848-BB7E-CA1067808323}"/>
                        </a:ext>
                      </a:extLst>
                    </pic:cNvPr>
                    <pic:cNvPicPr/>
                  </pic:nvPicPr>
                  <pic:blipFill>
                    <a:blip r:embed="rId23">
                      <a:extLst>
                        <a:ext uri="{28A0092B-C50C-407E-A947-70E740481C1C}">
                          <a14:useLocalDpi xmlns:a14="http://schemas.microsoft.com/office/drawing/2010/main"/>
                        </a:ext>
                      </a:extLst>
                    </a:blip>
                    <a:stretch>
                      <a:fillRect/>
                    </a:stretch>
                  </pic:blipFill>
                  <pic:spPr>
                    <a:xfrm>
                      <a:off x="0" y="0"/>
                      <a:ext cx="658308" cy="730885"/>
                    </a:xfrm>
                    <a:prstGeom prst="rect">
                      <a:avLst/>
                    </a:prstGeom>
                  </pic:spPr>
                </pic:pic>
              </a:graphicData>
            </a:graphic>
          </wp:inline>
        </w:drawing>
      </w:r>
    </w:p>
    <w:p w14:paraId="18955404" w14:textId="1B651AD5" w:rsidR="00BB2CD2" w:rsidRDefault="00BB2CD2" w:rsidP="00BB2CD2">
      <w:pPr>
        <w:pStyle w:val="Caption"/>
        <w:jc w:val="center"/>
      </w:pPr>
      <w:r>
        <w:t xml:space="preserve">Figure </w:t>
      </w:r>
      <w:fldSimple w:instr=" SEQ Figure \* ARABIC ">
        <w:r w:rsidR="0028085B">
          <w:rPr>
            <w:noProof/>
          </w:rPr>
          <w:t>9</w:t>
        </w:r>
      </w:fldSimple>
      <w:r>
        <w:t>. Patient Zero</w:t>
      </w:r>
    </w:p>
    <w:p w14:paraId="42CC7DF1" w14:textId="50F8C6BE" w:rsidR="00C030D1" w:rsidRDefault="00C030D1" w:rsidP="00C030D1">
      <w:pPr>
        <w:keepNext/>
      </w:pPr>
      <w:r>
        <w:lastRenderedPageBreak/>
        <w:t>An important number in understanding the spread of a disease is “</w:t>
      </w:r>
      <w:r w:rsidR="00C14AEA" w:rsidRPr="00C14AEA">
        <w:rPr>
          <w:rFonts w:ascii="Times New Roman" w:hAnsi="Times New Roman"/>
        </w:rPr>
        <w:t>R</w:t>
      </w:r>
      <w:r w:rsidR="00C14AEA" w:rsidRPr="006F6BC9">
        <w:rPr>
          <w:rFonts w:ascii="Times New Roman" w:hAnsi="Times New Roman"/>
          <w:vertAlign w:val="subscript"/>
        </w:rPr>
        <w:t>0</w:t>
      </w:r>
      <w:r>
        <w:t xml:space="preserve">”. This is the expected number of cases directly generated by one case in a population. In this analysis </w:t>
      </w:r>
      <w:r w:rsidR="0081106A">
        <w:t xml:space="preserve">of COVID-19 </w:t>
      </w:r>
      <w:r>
        <w:t xml:space="preserve">we will use </w:t>
      </w:r>
      <w:r w:rsidR="00C14AEA" w:rsidRPr="00C14AEA">
        <w:rPr>
          <w:rFonts w:ascii="Times New Roman" w:hAnsi="Times New Roman"/>
        </w:rPr>
        <w:t>R</w:t>
      </w:r>
      <w:r w:rsidR="00C14AEA" w:rsidRPr="006F6BC9">
        <w:rPr>
          <w:rFonts w:ascii="Times New Roman" w:hAnsi="Times New Roman"/>
          <w:vertAlign w:val="subscript"/>
        </w:rPr>
        <w:t>0</w:t>
      </w:r>
      <w:r>
        <w:t>=2.4 given by Imperial College</w:t>
      </w:r>
      <w:r>
        <w:rPr>
          <w:rStyle w:val="EndnoteReference"/>
        </w:rPr>
        <w:endnoteReference w:id="22"/>
      </w:r>
      <w:r>
        <w:t xml:space="preserve">. This means that each patient will </w:t>
      </w:r>
      <w:r w:rsidR="002F0173">
        <w:t xml:space="preserve">on average </w:t>
      </w:r>
      <w:r>
        <w:t xml:space="preserve">spread the virus to between 2 and 3 other people. </w:t>
      </w:r>
    </w:p>
    <w:p w14:paraId="3A086915" w14:textId="77777777" w:rsidR="00C030D1" w:rsidRDefault="00C030D1" w:rsidP="00C030D1">
      <w:pPr>
        <w:keepNext/>
      </w:pPr>
    </w:p>
    <w:p w14:paraId="44ACEF65" w14:textId="4EA86471" w:rsidR="00BB2CD2" w:rsidRDefault="00C030D1" w:rsidP="00C030D1">
      <w:pPr>
        <w:keepNext/>
      </w:pPr>
      <w:r>
        <w:t xml:space="preserve">If, for example, </w:t>
      </w:r>
      <w:r w:rsidR="00C14AEA" w:rsidRPr="00C14AEA">
        <w:rPr>
          <w:rFonts w:ascii="Times New Roman" w:hAnsi="Times New Roman"/>
        </w:rPr>
        <w:t>R</w:t>
      </w:r>
      <w:r w:rsidR="00C14AEA" w:rsidRPr="006F6BC9">
        <w:rPr>
          <w:rFonts w:ascii="Times New Roman" w:hAnsi="Times New Roman"/>
          <w:vertAlign w:val="subscript"/>
        </w:rPr>
        <w:t>0</w:t>
      </w:r>
      <w:r>
        <w:t xml:space="preserve">=2, then 1 person spreads the virus to 2 people; 2 people spread the virus to 4 people; 4 people spread the virus to 8 etc. This gives us an ‘exponential rise’ in the number of cases. </w:t>
      </w:r>
      <w:r w:rsidR="00BB2CD2" w:rsidRPr="00140CF6">
        <w:rPr>
          <w:noProof/>
        </w:rPr>
        <w:drawing>
          <wp:inline distT="0" distB="0" distL="0" distR="0" wp14:anchorId="5DBE4A48" wp14:editId="68349521">
            <wp:extent cx="5727700" cy="5087620"/>
            <wp:effectExtent l="0" t="0" r="0" b="5080"/>
            <wp:docPr id="697" name="Picture 697" descr="A picture containing kite, group, ca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87620"/>
                    </a:xfrm>
                    <a:prstGeom prst="rect">
                      <a:avLst/>
                    </a:prstGeom>
                  </pic:spPr>
                </pic:pic>
              </a:graphicData>
            </a:graphic>
          </wp:inline>
        </w:drawing>
      </w:r>
    </w:p>
    <w:p w14:paraId="3968DB12" w14:textId="21A7AD9D" w:rsidR="00BB2CD2" w:rsidRDefault="00BB2CD2" w:rsidP="00BB2CD2">
      <w:pPr>
        <w:pStyle w:val="Caption"/>
        <w:jc w:val="center"/>
      </w:pPr>
      <w:r>
        <w:t xml:space="preserve">Figure </w:t>
      </w:r>
      <w:fldSimple w:instr=" SEQ Figure \* ARABIC ">
        <w:r w:rsidR="0028085B">
          <w:rPr>
            <w:noProof/>
          </w:rPr>
          <w:t>10</w:t>
        </w:r>
      </w:fldSimple>
      <w:r>
        <w:t xml:space="preserve">. Exponential spread from Patient Zero when </w:t>
      </w:r>
      <w:r w:rsidR="00C14AEA" w:rsidRPr="00C14AEA">
        <w:rPr>
          <w:rFonts w:ascii="Times New Roman" w:hAnsi="Times New Roman"/>
          <w:i w:val="0"/>
        </w:rPr>
        <w:t>R</w:t>
      </w:r>
      <w:r w:rsidR="00C14AEA" w:rsidRPr="005C4253">
        <w:rPr>
          <w:rFonts w:ascii="Times New Roman" w:hAnsi="Times New Roman"/>
          <w:i w:val="0"/>
          <w:vertAlign w:val="subscript"/>
        </w:rPr>
        <w:t>0</w:t>
      </w:r>
      <w:r>
        <w:t xml:space="preserve"> = 2</w:t>
      </w:r>
    </w:p>
    <w:p w14:paraId="1F2A99D2" w14:textId="4645C537" w:rsidR="00BB2CD2" w:rsidRDefault="002F0173" w:rsidP="00BB2CD2">
      <w:r>
        <w:t>In this way the</w:t>
      </w:r>
      <w:r w:rsidR="00BB2CD2">
        <w:t xml:space="preserve"> disease </w:t>
      </w:r>
      <w:r>
        <w:t>can</w:t>
      </w:r>
      <w:r w:rsidR="00BB2CD2">
        <w:t xml:space="preserve"> spread throughout a single </w:t>
      </w:r>
      <w:r w:rsidR="007F6BD0">
        <w:t>population</w:t>
      </w:r>
      <w:r w:rsidR="00BB2CD2">
        <w:t xml:space="preserve"> – e.g. a </w:t>
      </w:r>
      <w:r w:rsidR="007F6BD0">
        <w:t>city or a community</w:t>
      </w:r>
      <w:r w:rsidR="00BB2CD2">
        <w:t xml:space="preserve">. With COVID-19, most people get very mild symptoms or no noticeable symptoms at all, so </w:t>
      </w:r>
      <w:r w:rsidR="0081106A">
        <w:t xml:space="preserve">that </w:t>
      </w:r>
      <w:r w:rsidR="00BB2CD2">
        <w:t>much of the spread goes undiagnosed. As it</w:t>
      </w:r>
      <w:r w:rsidR="00D25F1E">
        <w:t xml:space="preserve"> i</w:t>
      </w:r>
      <w:r w:rsidR="00BB2CD2">
        <w:t xml:space="preserve">s a new disease, those who are hospitalised with COVID-19 are likely to be misdiagnosed in the early stages of the disease spreading. As a </w:t>
      </w:r>
      <w:r w:rsidR="0081106A">
        <w:t>result,</w:t>
      </w:r>
      <w:r w:rsidR="00BB2CD2">
        <w:t xml:space="preserve"> the virus continues spreading at an exponential rate unchecked. </w:t>
      </w:r>
    </w:p>
    <w:p w14:paraId="405BC87C" w14:textId="77777777" w:rsidR="00BB2CD2" w:rsidRDefault="00BB2CD2" w:rsidP="00BB2CD2">
      <w:pPr>
        <w:jc w:val="center"/>
      </w:pPr>
      <w:r w:rsidRPr="00140CF6">
        <w:rPr>
          <w:noProof/>
        </w:rPr>
        <w:lastRenderedPageBreak/>
        <w:drawing>
          <wp:inline distT="0" distB="0" distL="0" distR="0" wp14:anchorId="4449FF2F" wp14:editId="65CF9300">
            <wp:extent cx="3674428" cy="3770893"/>
            <wp:effectExtent l="0" t="0" r="0" b="1270"/>
            <wp:docPr id="97" name="Picture 96" descr="A close up of a flower&#10;&#10;Description automatically generated">
              <a:extLst xmlns:a="http://schemas.openxmlformats.org/drawingml/2006/main">
                <a:ext uri="{FF2B5EF4-FFF2-40B4-BE49-F238E27FC236}">
                  <a16:creationId xmlns:a16="http://schemas.microsoft.com/office/drawing/2014/main" id="{38FDE954-3B3A-8B41-B1FC-BE729319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8FDE954-3B3A-8B41-B1FC-BE7293194487}"/>
                        </a:ext>
                      </a:extLst>
                    </pic:cNvPr>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3674428" cy="3770893"/>
                    </a:xfrm>
                    <a:prstGeom prst="rect">
                      <a:avLst/>
                    </a:prstGeom>
                  </pic:spPr>
                </pic:pic>
              </a:graphicData>
            </a:graphic>
          </wp:inline>
        </w:drawing>
      </w:r>
    </w:p>
    <w:p w14:paraId="1C27038F" w14:textId="77777777" w:rsidR="00BB2CD2" w:rsidRDefault="00BB2CD2" w:rsidP="00BB2CD2">
      <w:pPr>
        <w:keepNext/>
      </w:pPr>
    </w:p>
    <w:p w14:paraId="1FC03581" w14:textId="1FDE24FF" w:rsidR="00BB2CD2" w:rsidRDefault="00BB2CD2" w:rsidP="00BB2CD2">
      <w:pPr>
        <w:pStyle w:val="Caption"/>
        <w:jc w:val="center"/>
      </w:pPr>
      <w:r>
        <w:t xml:space="preserve">Figure </w:t>
      </w:r>
      <w:fldSimple w:instr=" SEQ Figure \* ARABIC ">
        <w:r w:rsidR="0028085B">
          <w:rPr>
            <w:noProof/>
          </w:rPr>
          <w:t>11</w:t>
        </w:r>
      </w:fldSimple>
      <w:r>
        <w:t>. Unchecked exponential growth.</w:t>
      </w:r>
    </w:p>
    <w:p w14:paraId="1B0231B9" w14:textId="4DA3EE36" w:rsidR="00BB2CD2" w:rsidRDefault="00BB2CD2" w:rsidP="00BB2CD2">
      <w:r>
        <w:t xml:space="preserve">Today no </w:t>
      </w:r>
      <w:r w:rsidR="006F6BC9">
        <w:t>population</w:t>
      </w:r>
      <w:r>
        <w:t xml:space="preserve"> is completely isolated, and people travel between communities. As a result, the virus starts to spread as people travel from the initially infected area to other cities and locations.  </w:t>
      </w:r>
    </w:p>
    <w:p w14:paraId="3E3A45D2" w14:textId="77777777" w:rsidR="00BB2CD2" w:rsidRDefault="00BB2CD2" w:rsidP="00BB2CD2"/>
    <w:p w14:paraId="6C495B62" w14:textId="77777777" w:rsidR="005C4253" w:rsidRDefault="00BB2CD2" w:rsidP="005C4253">
      <w:pPr>
        <w:keepNext/>
        <w:jc w:val="center"/>
      </w:pPr>
      <w:r w:rsidRPr="00140CF6">
        <w:rPr>
          <w:noProof/>
        </w:rPr>
        <w:drawing>
          <wp:inline distT="0" distB="0" distL="0" distR="0" wp14:anchorId="67475A8A" wp14:editId="37693D6B">
            <wp:extent cx="4577862" cy="2429515"/>
            <wp:effectExtent l="0" t="0" r="0" b="0"/>
            <wp:docPr id="699" name="Picture 6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4582428" cy="2431938"/>
                    </a:xfrm>
                    <a:prstGeom prst="rect">
                      <a:avLst/>
                    </a:prstGeom>
                  </pic:spPr>
                </pic:pic>
              </a:graphicData>
            </a:graphic>
          </wp:inline>
        </w:drawing>
      </w:r>
    </w:p>
    <w:p w14:paraId="39FA4724" w14:textId="53CC915B" w:rsidR="00BB2CD2" w:rsidRDefault="005C4253" w:rsidP="005C4253">
      <w:pPr>
        <w:pStyle w:val="Caption"/>
        <w:jc w:val="center"/>
      </w:pPr>
      <w:r>
        <w:t xml:space="preserve">Figure </w:t>
      </w:r>
      <w:fldSimple w:instr=" SEQ Figure \* ARABIC ">
        <w:r w:rsidR="0028085B">
          <w:rPr>
            <w:noProof/>
          </w:rPr>
          <w:t>12</w:t>
        </w:r>
      </w:fldSimple>
      <w:r>
        <w:t>. The virus spreads from its source to new communities</w:t>
      </w:r>
    </w:p>
    <w:p w14:paraId="6BA945C4" w14:textId="0A3B126E" w:rsidR="00BB2CD2" w:rsidRDefault="00BB2CD2" w:rsidP="00BB2CD2">
      <w:r>
        <w:t xml:space="preserve">The virus spreads exponentially across a single country into the cities, towns and communities connected by carriers </w:t>
      </w:r>
      <w:r w:rsidR="007F6BD0">
        <w:t>from</w:t>
      </w:r>
      <w:r>
        <w:t xml:space="preserve"> the epicentre where the virus originated. The spread of the disease is now</w:t>
      </w:r>
      <w:r w:rsidRPr="00140CF6">
        <w:t xml:space="preserve"> out of control </w:t>
      </w:r>
      <w:r>
        <w:t xml:space="preserve">and </w:t>
      </w:r>
      <w:r w:rsidRPr="00140CF6">
        <w:t xml:space="preserve">occurs over a wide geographic area </w:t>
      </w:r>
      <w:r>
        <w:t>affecting an</w:t>
      </w:r>
      <w:r w:rsidRPr="00140CF6">
        <w:t xml:space="preserve"> exceptionally high proportion of the population</w:t>
      </w:r>
      <w:r>
        <w:t xml:space="preserve">. We now have an ‘epidemic’. </w:t>
      </w:r>
    </w:p>
    <w:p w14:paraId="57E64E63" w14:textId="77777777" w:rsidR="00BB2CD2" w:rsidRDefault="00BB2CD2" w:rsidP="00BB2CD2"/>
    <w:p w14:paraId="77EFE8B9" w14:textId="77777777" w:rsidR="005C4253" w:rsidRDefault="00BB2CD2" w:rsidP="005C4253">
      <w:pPr>
        <w:keepNext/>
        <w:jc w:val="center"/>
      </w:pPr>
      <w:r w:rsidRPr="00140CF6">
        <w:rPr>
          <w:noProof/>
        </w:rPr>
        <w:lastRenderedPageBreak/>
        <w:drawing>
          <wp:inline distT="0" distB="0" distL="0" distR="0" wp14:anchorId="5B66112E" wp14:editId="75ADED58">
            <wp:extent cx="3358662" cy="2158182"/>
            <wp:effectExtent l="0" t="0" r="0" b="1270"/>
            <wp:docPr id="70" name="Picture 70"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3370531" cy="2165809"/>
                    </a:xfrm>
                    <a:prstGeom prst="rect">
                      <a:avLst/>
                    </a:prstGeom>
                  </pic:spPr>
                </pic:pic>
              </a:graphicData>
            </a:graphic>
          </wp:inline>
        </w:drawing>
      </w:r>
    </w:p>
    <w:p w14:paraId="0F7A38BD" w14:textId="72D92196" w:rsidR="00BB2CD2" w:rsidRDefault="005C4253" w:rsidP="005C4253">
      <w:pPr>
        <w:pStyle w:val="Caption"/>
        <w:jc w:val="center"/>
      </w:pPr>
      <w:r>
        <w:t xml:space="preserve">Figure </w:t>
      </w:r>
      <w:fldSimple w:instr=" SEQ Figure \* ARABIC ">
        <w:r w:rsidR="0028085B">
          <w:rPr>
            <w:noProof/>
          </w:rPr>
          <w:t>13</w:t>
        </w:r>
      </w:fldSimple>
      <w:r>
        <w:t>. New populations are now spreading the virus further.</w:t>
      </w:r>
    </w:p>
    <w:p w14:paraId="010DC87C" w14:textId="77777777" w:rsidR="00BB2CD2" w:rsidRDefault="00BB2CD2" w:rsidP="00BB2CD2">
      <w:pPr>
        <w:pStyle w:val="Heading4"/>
      </w:pPr>
      <w:r>
        <w:t xml:space="preserve">Phase 5 </w:t>
      </w:r>
    </w:p>
    <w:p w14:paraId="5EDF6973" w14:textId="6FACDEE4" w:rsidR="00BB2CD2" w:rsidRDefault="00BB2CD2" w:rsidP="00BB2CD2">
      <w:r>
        <w:t xml:space="preserve">This phase is characterized by human-to-human spread of the virus into at least two countries. </w:t>
      </w:r>
    </w:p>
    <w:p w14:paraId="7A4F46FD" w14:textId="6DB4B0CC" w:rsidR="00BB2CD2" w:rsidRDefault="00BB2CD2" w:rsidP="00BB2CD2"/>
    <w:p w14:paraId="4A2AAB9A" w14:textId="55EFB8D4" w:rsidR="00BB2CD2" w:rsidRDefault="00BB2CD2" w:rsidP="00BB2CD2">
      <w:r>
        <w:t xml:space="preserve">Connectedness between communities drives the spread within a single country, but no country is completely isolated either. As a result, people travelling between countries also spread the disease. </w:t>
      </w:r>
    </w:p>
    <w:p w14:paraId="68927B59" w14:textId="5692F978" w:rsidR="00BB2CD2" w:rsidRDefault="00BB2CD2" w:rsidP="00BB2CD2"/>
    <w:p w14:paraId="4E48720B" w14:textId="77777777" w:rsidR="00BB2CD2" w:rsidRDefault="00BB2CD2" w:rsidP="00BB2CD2">
      <w:r>
        <w:t xml:space="preserve">While most countries will not be affected at this stage, the declaration of </w:t>
      </w:r>
      <w:r w:rsidRPr="00BB2CD2">
        <w:t>Phase 5</w:t>
      </w:r>
      <w:r>
        <w:t xml:space="preserve"> is a strong signal that a pandemic is imminent and that the time to finalize the organization, communication, and implementation of the planned mitigation measures is short.</w:t>
      </w:r>
    </w:p>
    <w:p w14:paraId="5F795F43" w14:textId="77777777" w:rsidR="00BB2CD2" w:rsidRPr="00140CF6" w:rsidRDefault="00BB2CD2" w:rsidP="00BB2CD2"/>
    <w:p w14:paraId="6205FDB9" w14:textId="77777777" w:rsidR="00BB2CD2" w:rsidRDefault="00BB2CD2" w:rsidP="00BB2CD2">
      <w:r>
        <w:t xml:space="preserve"> </w:t>
      </w:r>
    </w:p>
    <w:p w14:paraId="60CCD926" w14:textId="77777777" w:rsidR="005C4253" w:rsidRDefault="00BB2CD2" w:rsidP="005C4253">
      <w:pPr>
        <w:keepNext/>
        <w:jc w:val="center"/>
      </w:pPr>
      <w:r w:rsidRPr="00140CF6">
        <w:rPr>
          <w:noProof/>
        </w:rPr>
        <w:drawing>
          <wp:inline distT="0" distB="0" distL="0" distR="0" wp14:anchorId="25B2D7AB" wp14:editId="64709A46">
            <wp:extent cx="5119701" cy="2717074"/>
            <wp:effectExtent l="0" t="0" r="0" b="1270"/>
            <wp:docPr id="107" name="Picture 107" descr="A picture containing quee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136041" cy="2725746"/>
                    </a:xfrm>
                    <a:prstGeom prst="rect">
                      <a:avLst/>
                    </a:prstGeom>
                  </pic:spPr>
                </pic:pic>
              </a:graphicData>
            </a:graphic>
          </wp:inline>
        </w:drawing>
      </w:r>
    </w:p>
    <w:p w14:paraId="1AE386B0" w14:textId="74F29752" w:rsidR="00BB2CD2" w:rsidRDefault="005C4253" w:rsidP="005C4253">
      <w:pPr>
        <w:pStyle w:val="Caption"/>
        <w:jc w:val="center"/>
      </w:pPr>
      <w:r>
        <w:t xml:space="preserve">Figure </w:t>
      </w:r>
      <w:fldSimple w:instr=" SEQ Figure \* ARABIC ">
        <w:r w:rsidR="0028085B">
          <w:rPr>
            <w:noProof/>
          </w:rPr>
          <w:t>14</w:t>
        </w:r>
      </w:fldSimple>
      <w:r>
        <w:t>. The virus spreads internationally</w:t>
      </w:r>
    </w:p>
    <w:p w14:paraId="47EF80BD" w14:textId="77777777" w:rsidR="00BB2CD2" w:rsidRDefault="00BB2CD2" w:rsidP="00BB2CD2"/>
    <w:p w14:paraId="4E7809E1" w14:textId="77777777" w:rsidR="00BB2CD2" w:rsidRDefault="00BB2CD2" w:rsidP="00BB2CD2"/>
    <w:p w14:paraId="0E0F4A9D" w14:textId="4C4BEEA1" w:rsidR="00BB2CD2" w:rsidRDefault="00BB2CD2" w:rsidP="00BB2CD2">
      <w:pPr>
        <w:pStyle w:val="Heading4"/>
      </w:pPr>
      <w:r>
        <w:lastRenderedPageBreak/>
        <w:t>Phase 6</w:t>
      </w:r>
    </w:p>
    <w:p w14:paraId="518C0110" w14:textId="7C837577" w:rsidR="00BB2CD2" w:rsidRDefault="00BB2CD2" w:rsidP="00BB2CD2">
      <w:r>
        <w:t>The pandemic phase is characterized by community level outbreaks in at least one other country in a different region of the world in addition to the criteria defined in Phase 5. Designation of this phase will indicate that a global pandemic is under way.</w:t>
      </w:r>
    </w:p>
    <w:p w14:paraId="247292E7" w14:textId="1B397FA7" w:rsidR="00BB2CD2" w:rsidRDefault="00BB2CD2" w:rsidP="00BB2CD2">
      <w:r>
        <w:t xml:space="preserve">In the case of COVID-19 we have seen that capital cities or main commercial centres – e.g. New York, Paris, London, Sao Paulo - are usually the first to get the biggest numbers of infections in a country as they have the highest levels of international interactions. </w:t>
      </w:r>
    </w:p>
    <w:p w14:paraId="5A7A77CA" w14:textId="77777777" w:rsidR="00BB2CD2" w:rsidRDefault="00BB2CD2" w:rsidP="00BB2CD2"/>
    <w:p w14:paraId="49A227A5" w14:textId="77777777" w:rsidR="005C4253" w:rsidRDefault="00BB2CD2" w:rsidP="005C4253">
      <w:pPr>
        <w:keepNext/>
        <w:jc w:val="center"/>
      </w:pPr>
      <w:r w:rsidRPr="00140CF6">
        <w:rPr>
          <w:noProof/>
        </w:rPr>
        <w:drawing>
          <wp:inline distT="0" distB="0" distL="0" distR="0" wp14:anchorId="203D6802" wp14:editId="6ECBCB0C">
            <wp:extent cx="5699403" cy="2922998"/>
            <wp:effectExtent l="0" t="0" r="3175" b="0"/>
            <wp:docPr id="775" name="Picture 77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5306" cy="2967054"/>
                    </a:xfrm>
                    <a:prstGeom prst="rect">
                      <a:avLst/>
                    </a:prstGeom>
                  </pic:spPr>
                </pic:pic>
              </a:graphicData>
            </a:graphic>
          </wp:inline>
        </w:drawing>
      </w:r>
    </w:p>
    <w:p w14:paraId="2752725A" w14:textId="2F9E80DB" w:rsidR="00BB2CD2" w:rsidRDefault="005C4253" w:rsidP="005C4253">
      <w:pPr>
        <w:pStyle w:val="Caption"/>
        <w:jc w:val="center"/>
      </w:pPr>
      <w:r>
        <w:t xml:space="preserve">Figure </w:t>
      </w:r>
      <w:fldSimple w:instr=" SEQ Figure \* ARABIC ">
        <w:r w:rsidR="0028085B">
          <w:rPr>
            <w:noProof/>
          </w:rPr>
          <w:t>15</w:t>
        </w:r>
      </w:fldSimple>
      <w:r>
        <w:t>. From 1 person, we now have a pandemic</w:t>
      </w:r>
    </w:p>
    <w:p w14:paraId="08A7B9C5" w14:textId="258E6581" w:rsidR="00BB2CD2" w:rsidRDefault="00BB2CD2" w:rsidP="00BB2CD2">
      <w:pPr>
        <w:pStyle w:val="Heading4"/>
      </w:pPr>
      <w:r>
        <w:t xml:space="preserve">Post-Peak Period </w:t>
      </w:r>
    </w:p>
    <w:p w14:paraId="542F75CC" w14:textId="77777777" w:rsidR="00BB2CD2" w:rsidRDefault="00BB2CD2" w:rsidP="00BB2CD2">
      <w:r>
        <w:t>During the post-peak period, pandemic disease levels in most countries with adequate surveillance will have dropped below peak observed levels. The post-peak period signifies that pandemic activity appears to be decreasing; however, it is uncertain if additional waves will occur and countries will need to be prepared for a second wave.</w:t>
      </w:r>
    </w:p>
    <w:p w14:paraId="3BC6FFC2" w14:textId="77777777" w:rsidR="00BB2CD2" w:rsidRDefault="00BB2CD2" w:rsidP="00BB2CD2"/>
    <w:p w14:paraId="5C4E8E7D" w14:textId="54497704" w:rsidR="00BB2CD2" w:rsidRDefault="00BB2CD2" w:rsidP="00BB2CD2">
      <w:r>
        <w:t>Previous pandemics have been characterized by waves of activity spread over months. Once the level of disease activity drops, a critical communications task will be to balance this information with the possibility of another wave. Pandemic waves can be separated by months and an immediate “at-ease” signal may be premature</w:t>
      </w:r>
      <w:r w:rsidR="00D25F1E">
        <w:t xml:space="preserve"> because without a vaccine large sections of the population are still going to be susceptible. </w:t>
      </w:r>
    </w:p>
    <w:p w14:paraId="4CBD4985" w14:textId="77777777" w:rsidR="00BB2CD2" w:rsidRDefault="00BB2CD2" w:rsidP="00BB2CD2"/>
    <w:p w14:paraId="3BFBE16D" w14:textId="499A9281" w:rsidR="00BB2CD2" w:rsidRDefault="00BB2CD2" w:rsidP="00BB2CD2">
      <w:r>
        <w:t>In the post-pandemic period, disease activity will have returned to levels normally seen for</w:t>
      </w:r>
      <w:r w:rsidR="00F823C0">
        <w:t xml:space="preserve"> a given season</w:t>
      </w:r>
      <w:r>
        <w:t>. At this stage, it is important to maintain surveillance and update pandemic preparedness and response plans accordingly. An intensive phase of recovery and evaluation may be required.</w:t>
      </w:r>
    </w:p>
    <w:p w14:paraId="26231E54" w14:textId="55D322F7" w:rsidR="000D13FD" w:rsidRDefault="000D13FD" w:rsidP="000D13FD">
      <w:pPr>
        <w:pStyle w:val="Heading3"/>
      </w:pPr>
      <w:bookmarkStart w:id="32" w:name="_Toc37754513"/>
      <w:r>
        <w:lastRenderedPageBreak/>
        <w:t>Mutations</w:t>
      </w:r>
      <w:bookmarkEnd w:id="32"/>
    </w:p>
    <w:p w14:paraId="4EC30A54" w14:textId="77777777" w:rsidR="003A073B" w:rsidRDefault="003A073B" w:rsidP="00876146">
      <w:pPr>
        <w:rPr>
          <w:rFonts w:eastAsiaTheme="majorEastAsia"/>
        </w:rPr>
      </w:pPr>
      <w:r w:rsidRPr="003A073B">
        <w:rPr>
          <w:rFonts w:eastAsiaTheme="majorEastAsia"/>
        </w:rPr>
        <w:t xml:space="preserve">A </w:t>
      </w:r>
      <w:r>
        <w:rPr>
          <w:rFonts w:eastAsiaTheme="majorEastAsia"/>
        </w:rPr>
        <w:t>m</w:t>
      </w:r>
      <w:r w:rsidRPr="003A073B">
        <w:rPr>
          <w:rFonts w:eastAsiaTheme="majorEastAsia"/>
        </w:rPr>
        <w:t xml:space="preserve">utation occurs </w:t>
      </w:r>
      <w:r>
        <w:rPr>
          <w:rFonts w:eastAsiaTheme="majorEastAsia"/>
        </w:rPr>
        <w:t xml:space="preserve">in a virus </w:t>
      </w:r>
      <w:r w:rsidRPr="003A073B">
        <w:rPr>
          <w:rFonts w:eastAsiaTheme="majorEastAsia"/>
        </w:rPr>
        <w:t xml:space="preserve">when DNA </w:t>
      </w:r>
      <w:r>
        <w:rPr>
          <w:rFonts w:eastAsiaTheme="majorEastAsia"/>
        </w:rPr>
        <w:t xml:space="preserve">or RNA </w:t>
      </w:r>
      <w:r w:rsidRPr="003A073B">
        <w:rPr>
          <w:rFonts w:eastAsiaTheme="majorEastAsia"/>
        </w:rPr>
        <w:t>is damaged or changed in such a way as to alter the genetic message carried by that gene.</w:t>
      </w:r>
    </w:p>
    <w:p w14:paraId="07D5C3B5" w14:textId="01E6A36B" w:rsidR="003A073B" w:rsidRDefault="003A073B" w:rsidP="00876146">
      <w:pPr>
        <w:rPr>
          <w:rFonts w:eastAsiaTheme="majorEastAsia"/>
        </w:rPr>
      </w:pPr>
    </w:p>
    <w:p w14:paraId="12C979A4" w14:textId="7F2E5741" w:rsidR="003A073B" w:rsidRDefault="003A073B" w:rsidP="00876146">
      <w:pPr>
        <w:rPr>
          <w:rFonts w:eastAsiaTheme="majorEastAsia"/>
        </w:rPr>
      </w:pPr>
      <w:r w:rsidRPr="003A073B">
        <w:rPr>
          <w:rFonts w:eastAsiaTheme="majorEastAsia"/>
        </w:rPr>
        <w:t>SARS-CoV-2 is an RNA virus</w:t>
      </w:r>
      <w:r>
        <w:rPr>
          <w:rFonts w:eastAsiaTheme="majorEastAsia"/>
        </w:rPr>
        <w:t xml:space="preserve"> and</w:t>
      </w:r>
      <w:r w:rsidR="0081106A">
        <w:rPr>
          <w:rFonts w:eastAsiaTheme="majorEastAsia"/>
        </w:rPr>
        <w:t xml:space="preserve"> these</w:t>
      </w:r>
      <w:r w:rsidRPr="003A073B">
        <w:rPr>
          <w:rFonts w:eastAsiaTheme="majorEastAsia"/>
        </w:rPr>
        <w:t xml:space="preserve"> have the high mutation rates. </w:t>
      </w:r>
      <w:r>
        <w:rPr>
          <w:rFonts w:eastAsiaTheme="majorEastAsia"/>
        </w:rPr>
        <w:t xml:space="preserve">Mutations lead to different strains – i.e. </w:t>
      </w:r>
      <w:r w:rsidRPr="003A073B">
        <w:rPr>
          <w:rFonts w:eastAsiaTheme="majorEastAsia"/>
        </w:rPr>
        <w:t>genetic variant</w:t>
      </w:r>
      <w:r>
        <w:rPr>
          <w:rFonts w:eastAsiaTheme="majorEastAsia"/>
        </w:rPr>
        <w:t>s</w:t>
      </w:r>
      <w:r w:rsidRPr="003A073B">
        <w:rPr>
          <w:rFonts w:eastAsiaTheme="majorEastAsia"/>
        </w:rPr>
        <w:t xml:space="preserve"> or subtype</w:t>
      </w:r>
      <w:r>
        <w:rPr>
          <w:rFonts w:eastAsiaTheme="majorEastAsia"/>
        </w:rPr>
        <w:t xml:space="preserve"> of the virus. </w:t>
      </w:r>
    </w:p>
    <w:p w14:paraId="5E76C4D2" w14:textId="0D698229" w:rsidR="003A073B" w:rsidRDefault="003A073B" w:rsidP="00876146">
      <w:pPr>
        <w:rPr>
          <w:rFonts w:eastAsiaTheme="majorEastAsia"/>
        </w:rPr>
      </w:pPr>
    </w:p>
    <w:p w14:paraId="23B31884" w14:textId="5D8FE24A" w:rsidR="003A073B" w:rsidRDefault="00BB2CD2" w:rsidP="00876146">
      <w:pPr>
        <w:rPr>
          <w:rFonts w:eastAsiaTheme="majorEastAsia"/>
        </w:rPr>
      </w:pPr>
      <w:r>
        <w:rPr>
          <w:rFonts w:eastAsiaTheme="majorEastAsia"/>
        </w:rPr>
        <w:t>M</w:t>
      </w:r>
      <w:r w:rsidR="003A073B" w:rsidRPr="003A073B">
        <w:rPr>
          <w:rFonts w:eastAsiaTheme="majorEastAsia"/>
        </w:rPr>
        <w:t>utation</w:t>
      </w:r>
      <w:r>
        <w:rPr>
          <w:rFonts w:eastAsiaTheme="majorEastAsia"/>
        </w:rPr>
        <w:t xml:space="preserve"> </w:t>
      </w:r>
      <w:r w:rsidR="003A073B" w:rsidRPr="003A073B">
        <w:rPr>
          <w:rFonts w:eastAsiaTheme="majorEastAsia"/>
        </w:rPr>
        <w:t>do</w:t>
      </w:r>
      <w:r>
        <w:rPr>
          <w:rFonts w:eastAsiaTheme="majorEastAsia"/>
        </w:rPr>
        <w:t>es</w:t>
      </w:r>
      <w:r w:rsidR="003A073B" w:rsidRPr="003A073B">
        <w:rPr>
          <w:rFonts w:eastAsiaTheme="majorEastAsia"/>
        </w:rPr>
        <w:t xml:space="preserve">n’t </w:t>
      </w:r>
      <w:r>
        <w:rPr>
          <w:rFonts w:eastAsiaTheme="majorEastAsia"/>
        </w:rPr>
        <w:t>imply that</w:t>
      </w:r>
      <w:r w:rsidR="003A073B" w:rsidRPr="003A073B">
        <w:rPr>
          <w:rFonts w:eastAsiaTheme="majorEastAsia"/>
        </w:rPr>
        <w:t xml:space="preserve"> the virus is becoming more harmful. Instead, </w:t>
      </w:r>
      <w:r>
        <w:rPr>
          <w:rFonts w:eastAsiaTheme="majorEastAsia"/>
        </w:rPr>
        <w:t xml:space="preserve">mutation’s </w:t>
      </w:r>
      <w:r w:rsidR="003A073B" w:rsidRPr="003A073B">
        <w:rPr>
          <w:rFonts w:eastAsiaTheme="majorEastAsia"/>
        </w:rPr>
        <w:t xml:space="preserve">subtle shifts in the virus’s genetic code </w:t>
      </w:r>
      <w:r>
        <w:rPr>
          <w:rFonts w:eastAsiaTheme="majorEastAsia"/>
        </w:rPr>
        <w:t>can assist</w:t>
      </w:r>
      <w:r w:rsidR="003A073B" w:rsidRPr="003A073B">
        <w:rPr>
          <w:rFonts w:eastAsiaTheme="majorEastAsia"/>
        </w:rPr>
        <w:t xml:space="preserve"> researchers </w:t>
      </w:r>
      <w:r>
        <w:rPr>
          <w:rFonts w:eastAsiaTheme="majorEastAsia"/>
        </w:rPr>
        <w:t xml:space="preserve">in establishing where the virus has come from and where it has been, </w:t>
      </w:r>
      <w:r w:rsidR="003A073B" w:rsidRPr="003A073B">
        <w:rPr>
          <w:rFonts w:eastAsiaTheme="majorEastAsia"/>
        </w:rPr>
        <w:t>as well as dispel myths about its origins.</w:t>
      </w:r>
    </w:p>
    <w:p w14:paraId="4785E14A" w14:textId="77777777" w:rsidR="003A073B" w:rsidRDefault="003A073B" w:rsidP="00876146">
      <w:pPr>
        <w:rPr>
          <w:rFonts w:eastAsiaTheme="majorEastAsia"/>
        </w:rPr>
      </w:pPr>
    </w:p>
    <w:p w14:paraId="73019578" w14:textId="75985257" w:rsidR="00441013" w:rsidRDefault="00441013" w:rsidP="00876146">
      <w:pPr>
        <w:rPr>
          <w:rFonts w:eastAsiaTheme="majorEastAsia"/>
        </w:rPr>
      </w:pPr>
      <w:r>
        <w:rPr>
          <w:rFonts w:eastAsiaTheme="majorEastAsia"/>
        </w:rPr>
        <w:t>So far, SARS-CoV-2 has mutated 4 times</w:t>
      </w:r>
      <w:r w:rsidR="003A073B">
        <w:rPr>
          <w:rStyle w:val="EndnoteReference"/>
          <w:rFonts w:eastAsiaTheme="majorEastAsia"/>
        </w:rPr>
        <w:endnoteReference w:id="23"/>
      </w:r>
      <w:r>
        <w:rPr>
          <w:rFonts w:eastAsiaTheme="majorEastAsia"/>
        </w:rPr>
        <w:t xml:space="preserve">. </w:t>
      </w:r>
    </w:p>
    <w:p w14:paraId="6309528F" w14:textId="0EDF6686" w:rsidR="00441013" w:rsidRPr="00441013" w:rsidRDefault="00441013" w:rsidP="00441013">
      <w:pPr>
        <w:rPr>
          <w:rFonts w:ascii="Times New Roman" w:hAnsi="Times New Roman"/>
        </w:rPr>
      </w:pPr>
    </w:p>
    <w:p w14:paraId="75E52EB5" w14:textId="77777777" w:rsidR="005C4253" w:rsidRDefault="003A073B" w:rsidP="005C4253">
      <w:pPr>
        <w:keepNext/>
      </w:pPr>
      <w:r w:rsidRPr="003A073B">
        <w:rPr>
          <w:rFonts w:eastAsiaTheme="majorEastAsia"/>
          <w:noProof/>
        </w:rPr>
        <w:drawing>
          <wp:inline distT="0" distB="0" distL="0" distR="0" wp14:anchorId="54C9A0EC" wp14:editId="5AC434BA">
            <wp:extent cx="5727700" cy="2903220"/>
            <wp:effectExtent l="0" t="0" r="0" b="0"/>
            <wp:docPr id="776" name="Picture 776" descr="A picture containing foo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03220"/>
                    </a:xfrm>
                    <a:prstGeom prst="rect">
                      <a:avLst/>
                    </a:prstGeom>
                  </pic:spPr>
                </pic:pic>
              </a:graphicData>
            </a:graphic>
          </wp:inline>
        </w:drawing>
      </w:r>
    </w:p>
    <w:p w14:paraId="45BB653C" w14:textId="043738BA" w:rsidR="003A073B" w:rsidRDefault="005C4253" w:rsidP="005C4253">
      <w:pPr>
        <w:pStyle w:val="Caption"/>
        <w:rPr>
          <w:rFonts w:eastAsiaTheme="majorEastAsia"/>
        </w:rPr>
      </w:pPr>
      <w:r>
        <w:t xml:space="preserve">Figure </w:t>
      </w:r>
      <w:fldSimple w:instr=" SEQ Figure \* ARABIC ">
        <w:r w:rsidR="0028085B">
          <w:rPr>
            <w:noProof/>
          </w:rPr>
          <w:t>16</w:t>
        </w:r>
      </w:fldSimple>
      <w:r>
        <w:t>. So far, SARS-CoV-2 has mutated four times</w:t>
      </w:r>
    </w:p>
    <w:p w14:paraId="47608EB2" w14:textId="5F44990C" w:rsidR="003A073B" w:rsidRDefault="003A073B" w:rsidP="00876146">
      <w:pPr>
        <w:rPr>
          <w:rFonts w:eastAsiaTheme="majorEastAsia"/>
        </w:rPr>
      </w:pPr>
      <w:r>
        <w:rPr>
          <w:rFonts w:eastAsiaTheme="majorEastAsia"/>
        </w:rPr>
        <w:t>As the virus spreads around the world, Nextstrain.org</w:t>
      </w:r>
      <w:r w:rsidR="005C4253">
        <w:rPr>
          <w:rStyle w:val="EndnoteReference"/>
          <w:rFonts w:eastAsiaTheme="majorEastAsia"/>
        </w:rPr>
        <w:endnoteReference w:id="24"/>
      </w:r>
      <w:r>
        <w:rPr>
          <w:rFonts w:eastAsiaTheme="majorEastAsia"/>
        </w:rPr>
        <w:t xml:space="preserve"> </w:t>
      </w:r>
      <w:r w:rsidRPr="003A073B">
        <w:rPr>
          <w:rFonts w:eastAsiaTheme="majorEastAsia"/>
        </w:rPr>
        <w:t xml:space="preserve">uses </w:t>
      </w:r>
      <w:r>
        <w:rPr>
          <w:rFonts w:eastAsiaTheme="majorEastAsia"/>
        </w:rPr>
        <w:t xml:space="preserve">genetic </w:t>
      </w:r>
      <w:r w:rsidRPr="003A073B">
        <w:rPr>
          <w:rFonts w:eastAsiaTheme="majorEastAsia"/>
        </w:rPr>
        <w:t xml:space="preserve">data to </w:t>
      </w:r>
      <w:r>
        <w:rPr>
          <w:rFonts w:eastAsiaTheme="majorEastAsia"/>
        </w:rPr>
        <w:t>track the</w:t>
      </w:r>
      <w:r w:rsidRPr="003A073B">
        <w:rPr>
          <w:rFonts w:eastAsiaTheme="majorEastAsia"/>
        </w:rPr>
        <w:t xml:space="preserve"> evolution of </w:t>
      </w:r>
      <w:r>
        <w:rPr>
          <w:rFonts w:eastAsiaTheme="majorEastAsia"/>
        </w:rPr>
        <w:t>the virus through</w:t>
      </w:r>
      <w:r w:rsidRPr="003A073B">
        <w:rPr>
          <w:rFonts w:eastAsiaTheme="majorEastAsia"/>
        </w:rPr>
        <w:t xml:space="preserve"> </w:t>
      </w:r>
      <w:r>
        <w:rPr>
          <w:rFonts w:eastAsiaTheme="majorEastAsia"/>
        </w:rPr>
        <w:t>“</w:t>
      </w:r>
      <w:r w:rsidRPr="003A073B">
        <w:rPr>
          <w:rFonts w:eastAsiaTheme="majorEastAsia"/>
        </w:rPr>
        <w:t>family trees</w:t>
      </w:r>
      <w:r>
        <w:rPr>
          <w:rFonts w:eastAsiaTheme="majorEastAsia"/>
        </w:rPr>
        <w:t>”</w:t>
      </w:r>
      <w:r w:rsidRPr="003A073B">
        <w:rPr>
          <w:rFonts w:eastAsiaTheme="majorEastAsia"/>
        </w:rPr>
        <w:t>.</w:t>
      </w:r>
    </w:p>
    <w:p w14:paraId="0E33ED4F" w14:textId="79239ED3" w:rsidR="003A073B" w:rsidRDefault="003A073B" w:rsidP="00876146">
      <w:pPr>
        <w:rPr>
          <w:rFonts w:eastAsiaTheme="majorEastAsia"/>
        </w:rPr>
      </w:pPr>
    </w:p>
    <w:p w14:paraId="66910E85" w14:textId="28DBE643" w:rsidR="003A073B" w:rsidRDefault="003A073B" w:rsidP="00876146">
      <w:pPr>
        <w:rPr>
          <w:rFonts w:eastAsiaTheme="majorEastAsia"/>
        </w:rPr>
      </w:pPr>
      <w:r>
        <w:rPr>
          <w:rFonts w:eastAsiaTheme="majorEastAsia"/>
        </w:rPr>
        <w:t xml:space="preserve">Click on the “Play” on the right-hand pane where the world map is shown to track the evolution of the virus as it travels around the world. </w:t>
      </w:r>
    </w:p>
    <w:p w14:paraId="0943642B" w14:textId="7DB13DE4" w:rsidR="003A073B" w:rsidRDefault="003A073B" w:rsidP="00876146">
      <w:pPr>
        <w:rPr>
          <w:rFonts w:eastAsiaTheme="majorEastAsia"/>
        </w:rPr>
      </w:pPr>
    </w:p>
    <w:p w14:paraId="2858A7A2" w14:textId="77777777" w:rsidR="005C4253" w:rsidRDefault="003A073B" w:rsidP="005C4253">
      <w:pPr>
        <w:keepNext/>
        <w:jc w:val="center"/>
      </w:pPr>
      <w:r w:rsidRPr="003A073B">
        <w:rPr>
          <w:rFonts w:eastAsiaTheme="majorEastAsia"/>
          <w:noProof/>
        </w:rPr>
        <w:lastRenderedPageBreak/>
        <w:drawing>
          <wp:inline distT="0" distB="0" distL="0" distR="0" wp14:anchorId="59591AAF" wp14:editId="5DF3710B">
            <wp:extent cx="5727700" cy="2599055"/>
            <wp:effectExtent l="0" t="0" r="0" b="4445"/>
            <wp:docPr id="777" name="Picture 777" descr="A screenshot of a map&#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A screenshot of a map&#10;&#10;Description automatically generated">
                      <a:hlinkClick r:id="rId31"/>
                    </pic:cNvPr>
                    <pic:cNvPicPr/>
                  </pic:nvPicPr>
                  <pic:blipFill>
                    <a:blip r:embed="rId32" cstate="screen">
                      <a:extLst>
                        <a:ext uri="{28A0092B-C50C-407E-A947-70E740481C1C}">
                          <a14:useLocalDpi xmlns:a14="http://schemas.microsoft.com/office/drawing/2010/main"/>
                        </a:ext>
                      </a:extLst>
                    </a:blip>
                    <a:stretch>
                      <a:fillRect/>
                    </a:stretch>
                  </pic:blipFill>
                  <pic:spPr>
                    <a:xfrm>
                      <a:off x="0" y="0"/>
                      <a:ext cx="5727700" cy="2599055"/>
                    </a:xfrm>
                    <a:prstGeom prst="rect">
                      <a:avLst/>
                    </a:prstGeom>
                  </pic:spPr>
                </pic:pic>
              </a:graphicData>
            </a:graphic>
          </wp:inline>
        </w:drawing>
      </w:r>
    </w:p>
    <w:p w14:paraId="61C9D106" w14:textId="54F1A910" w:rsidR="00C453FE" w:rsidRPr="008809F6" w:rsidRDefault="005C4253" w:rsidP="008809F6">
      <w:pPr>
        <w:pStyle w:val="Caption"/>
        <w:jc w:val="center"/>
      </w:pPr>
      <w:r>
        <w:t xml:space="preserve">Figure </w:t>
      </w:r>
      <w:fldSimple w:instr=" SEQ Figure \* ARABIC ">
        <w:r w:rsidR="0028085B">
          <w:rPr>
            <w:noProof/>
          </w:rPr>
          <w:t>17</w:t>
        </w:r>
      </w:fldSimple>
      <w:r>
        <w:t xml:space="preserve">. </w:t>
      </w:r>
      <w:r w:rsidRPr="00BD12D7">
        <w:t xml:space="preserve">Genomic epidemiology </w:t>
      </w:r>
      <w:r>
        <w:t>of SARS-CoV-2</w:t>
      </w:r>
    </w:p>
    <w:p w14:paraId="315AC18A" w14:textId="09695040" w:rsidR="00587D8E" w:rsidRDefault="00587D8E" w:rsidP="00C453FE">
      <w:pPr>
        <w:pStyle w:val="Heading2"/>
      </w:pPr>
      <w:bookmarkStart w:id="33" w:name="_Toc37754514"/>
      <w:r>
        <w:t>Exercise 1</w:t>
      </w:r>
      <w:bookmarkEnd w:id="33"/>
    </w:p>
    <w:p w14:paraId="2AFFB958" w14:textId="43CA8E73" w:rsidR="00587D8E" w:rsidRDefault="00587D8E" w:rsidP="00587D8E">
      <w:r>
        <w:t xml:space="preserve">Discuss the following – </w:t>
      </w:r>
    </w:p>
    <w:p w14:paraId="4CC7A180" w14:textId="77777777" w:rsidR="004607E6" w:rsidRDefault="004607E6" w:rsidP="00587D8E"/>
    <w:p w14:paraId="78674D49" w14:textId="568E4526" w:rsidR="00587D8E" w:rsidRDefault="00587D8E" w:rsidP="00587D8E">
      <w:r>
        <w:t xml:space="preserve">1. “Could COVID-19 be worse than it is? If so, how?” </w:t>
      </w:r>
    </w:p>
    <w:p w14:paraId="3D2671B5" w14:textId="79070621" w:rsidR="00587D8E" w:rsidRDefault="00587D8E" w:rsidP="00587D8E">
      <w:pPr>
        <w:ind w:left="720"/>
      </w:pPr>
      <w:r>
        <w:t xml:space="preserve">Consider the average numbers of people who:  </w:t>
      </w:r>
    </w:p>
    <w:p w14:paraId="3035E99D" w14:textId="1ABD8487" w:rsidR="00587D8E" w:rsidRDefault="00587D8E" w:rsidP="00587D8E">
      <w:pPr>
        <w:ind w:left="720"/>
      </w:pPr>
      <w:proofErr w:type="spellStart"/>
      <w:r>
        <w:t>i</w:t>
      </w:r>
      <w:proofErr w:type="spellEnd"/>
      <w:r>
        <w:t xml:space="preserve">) Contract the disease </w:t>
      </w:r>
    </w:p>
    <w:p w14:paraId="7391E391" w14:textId="1DFD589A" w:rsidR="00587D8E" w:rsidRDefault="00587D8E" w:rsidP="00587D8E">
      <w:pPr>
        <w:ind w:left="720"/>
      </w:pPr>
      <w:r>
        <w:t xml:space="preserve">ii) Develop severe and critical symptoms </w:t>
      </w:r>
    </w:p>
    <w:p w14:paraId="664B164A" w14:textId="29CCDF65" w:rsidR="00587D8E" w:rsidRDefault="00587D8E" w:rsidP="00587D8E">
      <w:pPr>
        <w:ind w:left="720"/>
      </w:pPr>
      <w:proofErr w:type="spellStart"/>
      <w:r>
        <w:t>iiI</w:t>
      </w:r>
      <w:proofErr w:type="spellEnd"/>
      <w:r>
        <w:t>) Pass the diseases on to other people (R</w:t>
      </w:r>
      <w:r w:rsidRPr="00587D8E">
        <w:rPr>
          <w:vertAlign w:val="subscript"/>
        </w:rPr>
        <w:t>0</w:t>
      </w:r>
      <w:r>
        <w:t>)</w:t>
      </w:r>
    </w:p>
    <w:p w14:paraId="5B3D6E21" w14:textId="77777777" w:rsidR="00C04FA7" w:rsidRDefault="00C04FA7" w:rsidP="00587D8E"/>
    <w:p w14:paraId="4E4E56FA" w14:textId="6C357E5C" w:rsidR="00587D8E" w:rsidRDefault="00587D8E" w:rsidP="00587D8E">
      <w:r>
        <w:t xml:space="preserve">2. Was Bill Gates and the BBC (Contagion documentary) right in their predictions? </w:t>
      </w:r>
    </w:p>
    <w:p w14:paraId="27A08C60" w14:textId="77777777" w:rsidR="00C04FA7" w:rsidRDefault="00C04FA7" w:rsidP="00587D8E"/>
    <w:p w14:paraId="19432B03" w14:textId="5EB6D89B" w:rsidR="00587D8E" w:rsidRDefault="00587D8E" w:rsidP="00587D8E">
      <w:r>
        <w:t xml:space="preserve">3. Did governments heed the warnings and prepare well? </w:t>
      </w:r>
    </w:p>
    <w:p w14:paraId="1387E263" w14:textId="77777777" w:rsidR="00C04FA7" w:rsidRDefault="00C04FA7" w:rsidP="00587D8E"/>
    <w:p w14:paraId="2F5F1136" w14:textId="5535FF16" w:rsidR="00587D8E" w:rsidRDefault="00587D8E" w:rsidP="00587D8E">
      <w:r>
        <w:t>4. How does</w:t>
      </w:r>
      <w:r w:rsidR="007418A4">
        <w:t xml:space="preserve"> this country ranking of </w:t>
      </w:r>
      <w:r w:rsidRPr="00587D8E">
        <w:t xml:space="preserve">preparedness </w:t>
      </w:r>
      <w:r>
        <w:t>for</w:t>
      </w:r>
      <w:r w:rsidRPr="00587D8E">
        <w:t xml:space="preserve"> pandemics</w:t>
      </w:r>
      <w:r>
        <w:t xml:space="preserve"> compare with the current realities of COVID-19 - </w:t>
      </w:r>
      <w:r w:rsidR="007418A4" w:rsidRPr="007418A4">
        <w:t>https://www.ghsindex.org</w:t>
      </w:r>
      <w:r w:rsidR="007418A4">
        <w:t xml:space="preserve">  </w:t>
      </w:r>
    </w:p>
    <w:p w14:paraId="4E6C89D4" w14:textId="77777777" w:rsidR="00C04FA7" w:rsidRDefault="00C04FA7" w:rsidP="00587D8E"/>
    <w:p w14:paraId="08D4F355" w14:textId="5F0498F3" w:rsidR="00587D8E" w:rsidRPr="00587D8E" w:rsidRDefault="00587D8E" w:rsidP="00587D8E">
      <w:r>
        <w:t xml:space="preserve">5. Were those countries that experienced pandemics like SARS and MERS recently better prepared for COVID-19 than other countries? Use this source as a starting point to inform your arguments - </w:t>
      </w:r>
      <w:r w:rsidRPr="00587D8E">
        <w:t>https://www.bloomberg.com/opinion/articles/2020-03-18/covid-19-response-better-in-countries-with-sars-mers-coronavirus</w:t>
      </w:r>
      <w:r>
        <w:t xml:space="preserve"> </w:t>
      </w:r>
    </w:p>
    <w:p w14:paraId="3A55138C" w14:textId="77777777" w:rsidR="008809F6" w:rsidRDefault="008809F6">
      <w:pPr>
        <w:rPr>
          <w:rFonts w:eastAsiaTheme="majorEastAsia" w:cstheme="majorBidi"/>
          <w:b/>
          <w:bCs/>
          <w:color w:val="000000" w:themeColor="text1"/>
          <w:sz w:val="56"/>
          <w:szCs w:val="26"/>
        </w:rPr>
      </w:pPr>
      <w:r>
        <w:br w:type="page"/>
      </w:r>
    </w:p>
    <w:p w14:paraId="33EEB535" w14:textId="08297AB4" w:rsidR="00C453FE" w:rsidRDefault="00C453FE" w:rsidP="00C453FE">
      <w:pPr>
        <w:pStyle w:val="Heading2"/>
      </w:pPr>
      <w:bookmarkStart w:id="34" w:name="_Toc37754515"/>
      <w:r>
        <w:lastRenderedPageBreak/>
        <w:t>Checkpoint 1</w:t>
      </w:r>
      <w:bookmarkEnd w:id="34"/>
    </w:p>
    <w:p w14:paraId="045DCB12" w14:textId="761E5739" w:rsidR="00C453FE" w:rsidRDefault="00EA19FE" w:rsidP="00EA19FE">
      <w:r>
        <w:t xml:space="preserve">1. </w:t>
      </w:r>
      <w:r w:rsidR="00C453FE">
        <w:t xml:space="preserve">Which of the following is not a </w:t>
      </w:r>
      <w:r w:rsidR="004F29D8">
        <w:t xml:space="preserve">necessary </w:t>
      </w:r>
      <w:r w:rsidR="00C453FE">
        <w:t>feature of living things</w:t>
      </w:r>
    </w:p>
    <w:p w14:paraId="516B20AA" w14:textId="77777777" w:rsidR="00C453FE" w:rsidRDefault="00C453FE" w:rsidP="00EA19FE">
      <w:pPr>
        <w:ind w:left="720"/>
      </w:pPr>
      <w:r>
        <w:t xml:space="preserve">Growth </w:t>
      </w:r>
    </w:p>
    <w:p w14:paraId="3CC7C920" w14:textId="104FAF5D" w:rsidR="00C453FE" w:rsidRDefault="00C453FE" w:rsidP="00EA19FE">
      <w:pPr>
        <w:ind w:left="720"/>
      </w:pPr>
      <w:r>
        <w:t>Reproduction</w:t>
      </w:r>
    </w:p>
    <w:p w14:paraId="03AADB78" w14:textId="2770B0D6" w:rsidR="00EA19FE" w:rsidRDefault="00EA19FE" w:rsidP="00EA19FE">
      <w:pPr>
        <w:ind w:left="720"/>
      </w:pPr>
      <w:r>
        <w:t>Central nervous system</w:t>
      </w:r>
    </w:p>
    <w:p w14:paraId="4D5B5475" w14:textId="7ACFDFB8" w:rsidR="00C453FE" w:rsidRDefault="00C453FE" w:rsidP="00EA19FE">
      <w:pPr>
        <w:ind w:left="720"/>
      </w:pPr>
      <w:r>
        <w:t xml:space="preserve">Cells  </w:t>
      </w:r>
    </w:p>
    <w:p w14:paraId="2F551D2D" w14:textId="0CA768E7" w:rsidR="00C453FE" w:rsidRDefault="00C453FE" w:rsidP="00EA19FE">
      <w:pPr>
        <w:ind w:left="720"/>
      </w:pPr>
      <w:r>
        <w:t xml:space="preserve">Genes  </w:t>
      </w:r>
    </w:p>
    <w:p w14:paraId="19313C41" w14:textId="08C17D87" w:rsidR="00C453FE" w:rsidRDefault="00C453FE" w:rsidP="00EA19FE">
      <w:pPr>
        <w:ind w:left="720"/>
      </w:pPr>
    </w:p>
    <w:p w14:paraId="37F6E339" w14:textId="6055BE58" w:rsidR="00EA19FE" w:rsidRDefault="00EA19FE" w:rsidP="00EA19FE">
      <w:r>
        <w:t>2. What is the basic unit of life?</w:t>
      </w:r>
    </w:p>
    <w:p w14:paraId="1577E5F7" w14:textId="77777777" w:rsidR="00EA19FE" w:rsidRDefault="00EA19FE" w:rsidP="00EA19FE">
      <w:pPr>
        <w:ind w:left="720"/>
      </w:pPr>
      <w:r>
        <w:t>DNA</w:t>
      </w:r>
    </w:p>
    <w:p w14:paraId="33BDE98E" w14:textId="77777777" w:rsidR="00EA19FE" w:rsidRDefault="00EA19FE" w:rsidP="00EA19FE">
      <w:pPr>
        <w:ind w:left="720"/>
      </w:pPr>
      <w:r>
        <w:t>RNA</w:t>
      </w:r>
    </w:p>
    <w:p w14:paraId="1BA397A3" w14:textId="293CDAB0" w:rsidR="00EA19FE" w:rsidRDefault="00EA19FE" w:rsidP="00EA19FE">
      <w:pPr>
        <w:ind w:left="720"/>
      </w:pPr>
      <w:r>
        <w:t>The cell</w:t>
      </w:r>
    </w:p>
    <w:p w14:paraId="17B5C89A" w14:textId="6E2EFCC2" w:rsidR="00EA19FE" w:rsidRDefault="00EA19FE" w:rsidP="00EA19FE">
      <w:pPr>
        <w:ind w:left="720"/>
      </w:pPr>
      <w:r>
        <w:t>Ribosomes</w:t>
      </w:r>
    </w:p>
    <w:p w14:paraId="01F952BA" w14:textId="573B599C" w:rsidR="00EA19FE" w:rsidRDefault="00EA19FE" w:rsidP="00EA19FE">
      <w:pPr>
        <w:ind w:left="720"/>
      </w:pPr>
      <w:r>
        <w:t>Proteins</w:t>
      </w:r>
    </w:p>
    <w:p w14:paraId="4BD7FC4D" w14:textId="77777777" w:rsidR="00EA19FE" w:rsidRDefault="00EA19FE" w:rsidP="00EA19FE">
      <w:pPr>
        <w:ind w:left="720"/>
      </w:pPr>
    </w:p>
    <w:p w14:paraId="2B815213" w14:textId="7BB8D05E" w:rsidR="00C453FE" w:rsidRDefault="00EA19FE" w:rsidP="00EA19FE">
      <w:r>
        <w:t>3. Which of the following are not features of cells</w:t>
      </w:r>
    </w:p>
    <w:p w14:paraId="5C5B5EBE" w14:textId="5130BB1F" w:rsidR="00EA19FE" w:rsidRDefault="00EA19FE" w:rsidP="00EA19FE">
      <w:pPr>
        <w:ind w:left="720"/>
      </w:pPr>
      <w:r>
        <w:t>Nucleus</w:t>
      </w:r>
    </w:p>
    <w:p w14:paraId="15B5EA42" w14:textId="1E9E4D5C" w:rsidR="00EA19FE" w:rsidRDefault="00EA19FE" w:rsidP="00EA19FE">
      <w:pPr>
        <w:ind w:left="720"/>
      </w:pPr>
      <w:r>
        <w:t>Nerves</w:t>
      </w:r>
    </w:p>
    <w:p w14:paraId="7043FB13" w14:textId="16BE1846" w:rsidR="00EA19FE" w:rsidRDefault="00EA19FE" w:rsidP="00EA19FE">
      <w:pPr>
        <w:ind w:left="720"/>
      </w:pPr>
      <w:r>
        <w:t>DNA</w:t>
      </w:r>
    </w:p>
    <w:p w14:paraId="65B4DB98" w14:textId="39E53BF9" w:rsidR="00EA19FE" w:rsidRDefault="00EA19FE" w:rsidP="00EA19FE">
      <w:pPr>
        <w:ind w:left="720"/>
      </w:pPr>
      <w:r>
        <w:t>RNA</w:t>
      </w:r>
    </w:p>
    <w:p w14:paraId="6AD805DB" w14:textId="1A4DE8B6" w:rsidR="00EA19FE" w:rsidRDefault="00EA19FE" w:rsidP="00EA19FE">
      <w:pPr>
        <w:ind w:left="720"/>
      </w:pPr>
      <w:r>
        <w:t xml:space="preserve">Proteins </w:t>
      </w:r>
    </w:p>
    <w:p w14:paraId="012A439B" w14:textId="6BFAF380" w:rsidR="00EA19FE" w:rsidRDefault="00EA19FE" w:rsidP="00EA19FE">
      <w:pPr>
        <w:ind w:left="720"/>
      </w:pPr>
    </w:p>
    <w:p w14:paraId="3567FDED" w14:textId="18826128" w:rsidR="00EA19FE" w:rsidRDefault="00EA19FE" w:rsidP="00EA19FE">
      <w:r>
        <w:t>4. Which of the following are not features of viruses</w:t>
      </w:r>
    </w:p>
    <w:p w14:paraId="50965C82" w14:textId="70DADFD0" w:rsidR="00EA19FE" w:rsidRDefault="00EA19FE" w:rsidP="00EA19FE">
      <w:pPr>
        <w:ind w:left="720"/>
      </w:pPr>
      <w:r>
        <w:t>RNA</w:t>
      </w:r>
    </w:p>
    <w:p w14:paraId="17C928D9" w14:textId="3095C3B6" w:rsidR="00EA19FE" w:rsidRDefault="00EA19FE" w:rsidP="00EA19FE">
      <w:pPr>
        <w:ind w:left="720"/>
      </w:pPr>
      <w:r>
        <w:t>DNA</w:t>
      </w:r>
    </w:p>
    <w:p w14:paraId="67362C95" w14:textId="3A0A7779" w:rsidR="00EA19FE" w:rsidRDefault="00EA19FE" w:rsidP="00EA19FE">
      <w:pPr>
        <w:ind w:left="720"/>
      </w:pPr>
      <w:r>
        <w:t>Antibodies</w:t>
      </w:r>
    </w:p>
    <w:p w14:paraId="1CA4B7F4" w14:textId="0A17ED7F" w:rsidR="00EA19FE" w:rsidRDefault="00EA19FE" w:rsidP="00EA19FE">
      <w:pPr>
        <w:ind w:left="720"/>
      </w:pPr>
      <w:r>
        <w:t>Membranes</w:t>
      </w:r>
    </w:p>
    <w:p w14:paraId="52FEDAD5" w14:textId="78D761D0" w:rsidR="00EA19FE" w:rsidRDefault="00EA19FE" w:rsidP="00EA19FE">
      <w:pPr>
        <w:ind w:left="720"/>
      </w:pPr>
      <w:r>
        <w:t>Proteins</w:t>
      </w:r>
    </w:p>
    <w:p w14:paraId="0F29D88C" w14:textId="77777777" w:rsidR="00EA19FE" w:rsidRDefault="00EA19FE" w:rsidP="00EA19FE">
      <w:pPr>
        <w:ind w:left="720"/>
      </w:pPr>
    </w:p>
    <w:p w14:paraId="00AB271F" w14:textId="7995A73F" w:rsidR="00EA19FE" w:rsidRDefault="00EA19FE" w:rsidP="00EA19FE">
      <w:r>
        <w:t>5. Which of the following two features does the SARS-CoV-2 virus have</w:t>
      </w:r>
    </w:p>
    <w:p w14:paraId="455825CF" w14:textId="21769C2A" w:rsidR="00EA19FE" w:rsidRDefault="00EA19FE" w:rsidP="00EA19FE">
      <w:pPr>
        <w:ind w:left="720"/>
      </w:pPr>
      <w:r>
        <w:t>RNA</w:t>
      </w:r>
    </w:p>
    <w:p w14:paraId="7E5C0C20" w14:textId="594BCD2F" w:rsidR="00EA19FE" w:rsidRDefault="00EA19FE" w:rsidP="00EA19FE">
      <w:pPr>
        <w:ind w:left="720"/>
      </w:pPr>
      <w:r>
        <w:t xml:space="preserve">Brain </w:t>
      </w:r>
    </w:p>
    <w:p w14:paraId="4C0B5CB7" w14:textId="4E087F12" w:rsidR="00EA19FE" w:rsidRDefault="00EA19FE" w:rsidP="00EA19FE">
      <w:pPr>
        <w:ind w:left="720"/>
      </w:pPr>
      <w:r>
        <w:t xml:space="preserve">Antibodies </w:t>
      </w:r>
    </w:p>
    <w:p w14:paraId="36FFB4B3" w14:textId="3E962783" w:rsidR="00EA19FE" w:rsidRDefault="00EA19FE" w:rsidP="00EA19FE">
      <w:pPr>
        <w:ind w:left="720"/>
      </w:pPr>
      <w:r>
        <w:t>Spikes</w:t>
      </w:r>
    </w:p>
    <w:p w14:paraId="1B487C35" w14:textId="3807A2CE" w:rsidR="00EA19FE" w:rsidRDefault="00EA19FE" w:rsidP="00EA19FE">
      <w:pPr>
        <w:ind w:left="720"/>
      </w:pPr>
      <w:r>
        <w:t>DNA</w:t>
      </w:r>
    </w:p>
    <w:p w14:paraId="0064C7CF" w14:textId="77777777" w:rsidR="00EA19FE" w:rsidRDefault="00EA19FE" w:rsidP="00EA19FE">
      <w:pPr>
        <w:ind w:left="720"/>
      </w:pPr>
    </w:p>
    <w:p w14:paraId="34E8D11D" w14:textId="49659FCF" w:rsidR="00EA19FE" w:rsidRDefault="00EA19FE" w:rsidP="00EA19FE">
      <w:r>
        <w:t>6. How does a virus replicate?</w:t>
      </w:r>
    </w:p>
    <w:p w14:paraId="62AB285D" w14:textId="77777777" w:rsidR="00EA19FE" w:rsidRDefault="00EA19FE" w:rsidP="00EA19FE">
      <w:pPr>
        <w:ind w:left="720"/>
      </w:pPr>
      <w:r>
        <w:t>The same way as a human cell</w:t>
      </w:r>
    </w:p>
    <w:p w14:paraId="0B03B435" w14:textId="5E51CD59" w:rsidR="00EA19FE" w:rsidRDefault="00EA19FE" w:rsidP="00EA19FE">
      <w:pPr>
        <w:ind w:left="720"/>
      </w:pPr>
      <w:r>
        <w:t>By injecting its own genetic codes into a cell’s nucleus</w:t>
      </w:r>
    </w:p>
    <w:p w14:paraId="5B386807" w14:textId="2322D9A1" w:rsidR="00EA19FE" w:rsidRDefault="00EA19FE" w:rsidP="00EA19FE">
      <w:pPr>
        <w:ind w:left="720"/>
      </w:pPr>
      <w:r>
        <w:t>By finding proteins, so that It can create copies of itself</w:t>
      </w:r>
    </w:p>
    <w:p w14:paraId="5BED70CE" w14:textId="77777777" w:rsidR="00EA19FE" w:rsidRDefault="00EA19FE" w:rsidP="00EA19FE">
      <w:pPr>
        <w:ind w:left="720"/>
      </w:pPr>
      <w:r>
        <w:t>By mutating</w:t>
      </w:r>
    </w:p>
    <w:p w14:paraId="3F0D805A" w14:textId="77777777" w:rsidR="00EA19FE" w:rsidRDefault="00EA19FE" w:rsidP="00EA19FE">
      <w:pPr>
        <w:ind w:left="720"/>
      </w:pPr>
      <w:r>
        <w:t>By first creating ribosomes</w:t>
      </w:r>
    </w:p>
    <w:p w14:paraId="5426B09D" w14:textId="0B918D24" w:rsidR="00EA19FE" w:rsidRDefault="00EA19FE" w:rsidP="00EA19FE">
      <w:pPr>
        <w:ind w:left="720"/>
      </w:pPr>
    </w:p>
    <w:p w14:paraId="69E0602A" w14:textId="03892538" w:rsidR="00EA19FE" w:rsidRDefault="00EA19FE" w:rsidP="00EA19FE">
      <w:r>
        <w:t xml:space="preserve">7. </w:t>
      </w:r>
      <w:r w:rsidRPr="00EA19FE">
        <w:t>How Does SARS-CoV-2 Make Us Ill</w:t>
      </w:r>
      <w:r>
        <w:t xml:space="preserve"> </w:t>
      </w:r>
    </w:p>
    <w:p w14:paraId="1579B423" w14:textId="272F9AC0" w:rsidR="00EA19FE" w:rsidRDefault="00EA19FE" w:rsidP="00EA19FE">
      <w:pPr>
        <w:ind w:left="720"/>
      </w:pPr>
      <w:r>
        <w:t>By giving people a temperature</w:t>
      </w:r>
    </w:p>
    <w:p w14:paraId="268B1295" w14:textId="61F37053" w:rsidR="00EA19FE" w:rsidRDefault="00EA19FE" w:rsidP="00EA19FE">
      <w:pPr>
        <w:ind w:left="720"/>
      </w:pPr>
      <w:r>
        <w:lastRenderedPageBreak/>
        <w:t>Attacking the nervous system</w:t>
      </w:r>
    </w:p>
    <w:p w14:paraId="5328FE7C" w14:textId="685078B6" w:rsidR="00EA19FE" w:rsidRDefault="00EA19FE" w:rsidP="00EA19FE">
      <w:pPr>
        <w:ind w:left="720"/>
      </w:pPr>
      <w:r>
        <w:t xml:space="preserve">Attacking muscles </w:t>
      </w:r>
    </w:p>
    <w:p w14:paraId="3AA1F9A4" w14:textId="033FC439" w:rsidR="00EA19FE" w:rsidRDefault="00EA19FE" w:rsidP="00EA19FE">
      <w:pPr>
        <w:ind w:left="720"/>
      </w:pPr>
      <w:r>
        <w:t xml:space="preserve">A combination infection and inflammation  </w:t>
      </w:r>
    </w:p>
    <w:p w14:paraId="7233CA76" w14:textId="3BEAD2B3" w:rsidR="00EA19FE" w:rsidRDefault="00EA19FE" w:rsidP="00EA19FE">
      <w:pPr>
        <w:ind w:left="720"/>
      </w:pPr>
      <w:r>
        <w:t>Giving people a cough</w:t>
      </w:r>
    </w:p>
    <w:p w14:paraId="50767800" w14:textId="77777777" w:rsidR="00EA19FE" w:rsidRDefault="00EA19FE" w:rsidP="00EA19FE">
      <w:pPr>
        <w:ind w:left="720"/>
      </w:pPr>
    </w:p>
    <w:p w14:paraId="2FF72E23" w14:textId="3DD38FD5" w:rsidR="00EA19FE" w:rsidRDefault="00EA19FE" w:rsidP="00EA19FE">
      <w:r>
        <w:t xml:space="preserve">8. The immune system keeps a record of every pathogen our bodies have ever defeated </w:t>
      </w:r>
      <w:r w:rsidR="00F41258">
        <w:t>with</w:t>
      </w:r>
    </w:p>
    <w:p w14:paraId="16318793" w14:textId="095CF70B" w:rsidR="00EA19FE" w:rsidRDefault="00EA19FE" w:rsidP="00EA19FE">
      <w:pPr>
        <w:ind w:left="720"/>
      </w:pPr>
      <w:r>
        <w:t>DNA</w:t>
      </w:r>
    </w:p>
    <w:p w14:paraId="4E7E1EA9" w14:textId="18921EAB" w:rsidR="00EA19FE" w:rsidRDefault="00EA19FE" w:rsidP="00EA19FE">
      <w:pPr>
        <w:ind w:left="720"/>
      </w:pPr>
      <w:r>
        <w:t>RNA</w:t>
      </w:r>
    </w:p>
    <w:p w14:paraId="38AF504D" w14:textId="435C1C2D" w:rsidR="00EA19FE" w:rsidRDefault="00EA19FE" w:rsidP="00EA19FE">
      <w:pPr>
        <w:ind w:left="720"/>
      </w:pPr>
      <w:r>
        <w:t xml:space="preserve">Red blood cells </w:t>
      </w:r>
    </w:p>
    <w:p w14:paraId="61528A1A" w14:textId="12D107DA" w:rsidR="00C453FE" w:rsidRDefault="00EA19FE" w:rsidP="00EA19FE">
      <w:pPr>
        <w:ind w:left="720"/>
      </w:pPr>
      <w:r>
        <w:t>Antibodies</w:t>
      </w:r>
    </w:p>
    <w:p w14:paraId="7826EA0B" w14:textId="40577FF8" w:rsidR="00EA19FE" w:rsidRDefault="00EA19FE" w:rsidP="00EA19FE">
      <w:pPr>
        <w:ind w:left="720"/>
      </w:pPr>
      <w:r>
        <w:t>White blood cells known as memory cells</w:t>
      </w:r>
    </w:p>
    <w:p w14:paraId="54AC9D29" w14:textId="77777777" w:rsidR="00C453FE" w:rsidRDefault="00C453FE" w:rsidP="00EA19FE">
      <w:pPr>
        <w:ind w:left="720"/>
      </w:pPr>
    </w:p>
    <w:p w14:paraId="7D162002" w14:textId="3E33E112" w:rsidR="00C453FE" w:rsidRDefault="00EA19FE" w:rsidP="00EA19FE">
      <w:r>
        <w:t xml:space="preserve">9. </w:t>
      </w:r>
      <w:r w:rsidR="00C453FE">
        <w:t xml:space="preserve">What is the range of the incubation period of </w:t>
      </w:r>
      <w:r>
        <w:t>COVID-19</w:t>
      </w:r>
      <w:r w:rsidR="00C453FE">
        <w:t>?</w:t>
      </w:r>
    </w:p>
    <w:p w14:paraId="54D6DF11" w14:textId="77777777" w:rsidR="00C453FE" w:rsidRDefault="00C453FE" w:rsidP="00EA19FE">
      <w:pPr>
        <w:ind w:left="720"/>
      </w:pPr>
      <w:r>
        <w:t>1 to 5 days</w:t>
      </w:r>
    </w:p>
    <w:p w14:paraId="52387035" w14:textId="77777777" w:rsidR="00C453FE" w:rsidRDefault="00C453FE" w:rsidP="00EA19FE">
      <w:pPr>
        <w:ind w:left="720"/>
      </w:pPr>
      <w:r>
        <w:t>5 to 14 days</w:t>
      </w:r>
    </w:p>
    <w:p w14:paraId="5C9C67EF" w14:textId="77777777" w:rsidR="00EA19FE" w:rsidRDefault="00EA19FE" w:rsidP="00EA19FE">
      <w:pPr>
        <w:ind w:left="720"/>
      </w:pPr>
      <w:r>
        <w:t>2 to 14 days</w:t>
      </w:r>
    </w:p>
    <w:p w14:paraId="5A3583B5" w14:textId="77D52EF3" w:rsidR="00C453FE" w:rsidRDefault="00C453FE" w:rsidP="00EA19FE">
      <w:pPr>
        <w:ind w:left="720"/>
      </w:pPr>
      <w:r>
        <w:t>1 to 14 days</w:t>
      </w:r>
    </w:p>
    <w:p w14:paraId="7E3C7C24" w14:textId="77777777" w:rsidR="00C453FE" w:rsidRDefault="00C453FE" w:rsidP="00EA19FE">
      <w:pPr>
        <w:ind w:left="720"/>
      </w:pPr>
      <w:r>
        <w:t>1 to 7 days</w:t>
      </w:r>
    </w:p>
    <w:p w14:paraId="1D0AB4A9" w14:textId="77777777" w:rsidR="00C453FE" w:rsidRDefault="00C453FE" w:rsidP="00EA19FE">
      <w:pPr>
        <w:ind w:left="720"/>
      </w:pPr>
    </w:p>
    <w:p w14:paraId="0863C638" w14:textId="1F90C449" w:rsidR="00EA19FE" w:rsidRDefault="00EA19FE" w:rsidP="00EA19FE">
      <w:r>
        <w:t>10. With what rate of growth would SARS-</w:t>
      </w:r>
      <w:proofErr w:type="spellStart"/>
      <w:r>
        <w:t>CoV</w:t>
      </w:r>
      <w:proofErr w:type="spellEnd"/>
      <w:r>
        <w:t>-spread if it was left unchecked</w:t>
      </w:r>
    </w:p>
    <w:p w14:paraId="3212177E" w14:textId="20811CC3" w:rsidR="00EA19FE" w:rsidRDefault="00EA19FE" w:rsidP="00EA19FE">
      <w:pPr>
        <w:ind w:left="720"/>
      </w:pPr>
      <w:r>
        <w:t>Logistic</w:t>
      </w:r>
    </w:p>
    <w:p w14:paraId="598A7DDB" w14:textId="487719A9" w:rsidR="00EA19FE" w:rsidRDefault="00EA19FE" w:rsidP="00EA19FE">
      <w:pPr>
        <w:ind w:left="720"/>
      </w:pPr>
      <w:r>
        <w:t>Exponential</w:t>
      </w:r>
    </w:p>
    <w:p w14:paraId="5A0861A0" w14:textId="4A4BCCD2" w:rsidR="00EA19FE" w:rsidRDefault="00EA19FE" w:rsidP="00EA19FE">
      <w:pPr>
        <w:ind w:left="720"/>
      </w:pPr>
      <w:r>
        <w:t xml:space="preserve">Intermittent </w:t>
      </w:r>
    </w:p>
    <w:p w14:paraId="227B28F4" w14:textId="58FD79AA" w:rsidR="00EA19FE" w:rsidRDefault="00EA19FE" w:rsidP="00EA19FE">
      <w:pPr>
        <w:ind w:left="720"/>
      </w:pPr>
      <w:r>
        <w:t xml:space="preserve">Incremental  </w:t>
      </w:r>
    </w:p>
    <w:p w14:paraId="0F3165BF" w14:textId="5381E596" w:rsidR="00EA19FE" w:rsidRDefault="00F41258" w:rsidP="00EA19FE">
      <w:pPr>
        <w:ind w:left="720"/>
      </w:pPr>
      <w:r>
        <w:t>Linear</w:t>
      </w:r>
    </w:p>
    <w:p w14:paraId="25D5EF37" w14:textId="77777777" w:rsidR="00EA19FE" w:rsidRDefault="00EA19FE" w:rsidP="00EA19FE">
      <w:pPr>
        <w:ind w:left="720"/>
      </w:pPr>
    </w:p>
    <w:p w14:paraId="3EC17EE0" w14:textId="26682BB5" w:rsidR="00C453FE" w:rsidRDefault="00EA19FE" w:rsidP="00EA19FE">
      <w:r>
        <w:t xml:space="preserve">11. </w:t>
      </w:r>
      <w:r w:rsidR="00C453FE">
        <w:t>What is R</w:t>
      </w:r>
      <w:r w:rsidR="00C453FE" w:rsidRPr="00C453FE">
        <w:rPr>
          <w:vertAlign w:val="subscript"/>
        </w:rPr>
        <w:t>0</w:t>
      </w:r>
      <w:r w:rsidR="00C453FE">
        <w:t xml:space="preserve"> for the SARS-CoV-2</w:t>
      </w:r>
      <w:r>
        <w:t xml:space="preserve"> given by Imperial College’s used in our analysis of the spread of SARS-CoV-2</w:t>
      </w:r>
      <w:r w:rsidR="00C453FE">
        <w:t>?</w:t>
      </w:r>
    </w:p>
    <w:p w14:paraId="202D3C28" w14:textId="77777777" w:rsidR="00C453FE" w:rsidRDefault="00C453FE" w:rsidP="00EA19FE">
      <w:pPr>
        <w:ind w:left="720"/>
      </w:pPr>
      <w:r>
        <w:t>2</w:t>
      </w:r>
    </w:p>
    <w:p w14:paraId="026989C6" w14:textId="77777777" w:rsidR="00C453FE" w:rsidRDefault="00C453FE" w:rsidP="00EA19FE">
      <w:pPr>
        <w:ind w:left="720"/>
      </w:pPr>
      <w:r>
        <w:t>5</w:t>
      </w:r>
    </w:p>
    <w:p w14:paraId="4B5CE748" w14:textId="77777777" w:rsidR="00C453FE" w:rsidRDefault="00C453FE" w:rsidP="00EA19FE">
      <w:pPr>
        <w:ind w:left="720"/>
      </w:pPr>
      <w:r>
        <w:t>3.5</w:t>
      </w:r>
    </w:p>
    <w:p w14:paraId="4621887A" w14:textId="66F62AE4" w:rsidR="00C453FE" w:rsidRDefault="00C453FE" w:rsidP="00EA19FE">
      <w:pPr>
        <w:ind w:left="720"/>
      </w:pPr>
      <w:r>
        <w:t>6</w:t>
      </w:r>
    </w:p>
    <w:p w14:paraId="0CD848FE" w14:textId="1C204C20" w:rsidR="00EA19FE" w:rsidRDefault="00EA19FE" w:rsidP="00EA19FE">
      <w:pPr>
        <w:ind w:left="720"/>
      </w:pPr>
      <w:r>
        <w:t>2.4</w:t>
      </w:r>
    </w:p>
    <w:p w14:paraId="0F7D8990" w14:textId="77777777" w:rsidR="00C453FE" w:rsidRDefault="00C453FE" w:rsidP="00EA19FE">
      <w:pPr>
        <w:ind w:left="720"/>
      </w:pPr>
    </w:p>
    <w:p w14:paraId="5E131999" w14:textId="231BA8B5" w:rsidR="00C453FE" w:rsidRDefault="00EA19FE" w:rsidP="00EA19FE">
      <w:r>
        <w:t>12. Based on data from China, w</w:t>
      </w:r>
      <w:r w:rsidR="00C453FE">
        <w:t>hat percent</w:t>
      </w:r>
      <w:r>
        <w:t xml:space="preserve">age </w:t>
      </w:r>
      <w:r w:rsidR="00C453FE">
        <w:t xml:space="preserve">of </w:t>
      </w:r>
      <w:r>
        <w:t xml:space="preserve">infected people become </w:t>
      </w:r>
      <w:r w:rsidR="00C453FE">
        <w:t>severely ill?</w:t>
      </w:r>
    </w:p>
    <w:p w14:paraId="68F974C7" w14:textId="77777777" w:rsidR="00C453FE" w:rsidRDefault="00C453FE" w:rsidP="00EA19FE">
      <w:pPr>
        <w:ind w:left="720"/>
      </w:pPr>
      <w:r>
        <w:t>20%</w:t>
      </w:r>
    </w:p>
    <w:p w14:paraId="4501DE38" w14:textId="21AEE1BF" w:rsidR="00C453FE" w:rsidRDefault="00C453FE" w:rsidP="00EA19FE">
      <w:pPr>
        <w:ind w:left="720"/>
      </w:pPr>
      <w:r>
        <w:t>6%</w:t>
      </w:r>
    </w:p>
    <w:p w14:paraId="4D17266A" w14:textId="1E153866" w:rsidR="00EA19FE" w:rsidRDefault="00EA19FE" w:rsidP="00EA19FE">
      <w:pPr>
        <w:ind w:left="720"/>
      </w:pPr>
      <w:r>
        <w:t xml:space="preserve">14% </w:t>
      </w:r>
    </w:p>
    <w:p w14:paraId="73B6E1B5" w14:textId="77777777" w:rsidR="00C453FE" w:rsidRDefault="00C453FE" w:rsidP="00EA19FE">
      <w:pPr>
        <w:ind w:left="720"/>
      </w:pPr>
      <w:r>
        <w:t>80%</w:t>
      </w:r>
    </w:p>
    <w:p w14:paraId="5F3BFC17" w14:textId="757EC5E1" w:rsidR="00EA19FE" w:rsidRPr="00EA19FE" w:rsidRDefault="00C453FE" w:rsidP="00EA19FE">
      <w:pPr>
        <w:ind w:left="720"/>
      </w:pPr>
      <w:r>
        <w:t>17%</w:t>
      </w:r>
    </w:p>
    <w:p w14:paraId="31047B54" w14:textId="6D6D6A42" w:rsidR="00C927F0" w:rsidRDefault="00C927F0" w:rsidP="00C927F0">
      <w:pPr>
        <w:pStyle w:val="Heading1"/>
      </w:pPr>
      <w:bookmarkStart w:id="35" w:name="_Toc37754516"/>
      <w:r>
        <w:lastRenderedPageBreak/>
        <w:t>What is a Pandemic?</w:t>
      </w:r>
      <w:bookmarkEnd w:id="35"/>
    </w:p>
    <w:p w14:paraId="13FC1D56" w14:textId="4EFD7814" w:rsidR="00C927F0" w:rsidRDefault="00C927F0" w:rsidP="00C927F0">
      <w:pPr>
        <w:pStyle w:val="Heading2"/>
      </w:pPr>
      <w:bookmarkStart w:id="36" w:name="_Toc37754517"/>
      <w:r>
        <w:t>Pandemics</w:t>
      </w:r>
      <w:r w:rsidR="009149C2">
        <w:t xml:space="preserve"> Are Far From New</w:t>
      </w:r>
      <w:bookmarkEnd w:id="36"/>
      <w:r w:rsidR="009149C2">
        <w:t xml:space="preserve"> </w:t>
      </w:r>
    </w:p>
    <w:p w14:paraId="650BC8AE" w14:textId="3B75C91C" w:rsidR="00701498" w:rsidRDefault="002F0173" w:rsidP="00701498">
      <w:r>
        <w:t>T</w:t>
      </w:r>
      <w:r w:rsidR="00701498">
        <w:t xml:space="preserve">he worldwide spread of disease and illness is not a new phenomenon. </w:t>
      </w:r>
    </w:p>
    <w:p w14:paraId="101E9D4C" w14:textId="77777777" w:rsidR="00701498" w:rsidRDefault="00701498" w:rsidP="00701498"/>
    <w:p w14:paraId="38384EF7" w14:textId="798E2E4D" w:rsidR="00701498" w:rsidRDefault="00701498" w:rsidP="00701498">
      <w:r>
        <w:t>From as early as the 6th century, humanity have been plagued by illness and disease; the plague of Justinian is thought to have killed as many as 50 million people, perhaps half the global population at the time. However, it was not until humanit</w:t>
      </w:r>
      <w:r w:rsidR="002F0173">
        <w:t>y’s</w:t>
      </w:r>
      <w:r>
        <w:t xml:space="preserve"> shift from hunting to farming communities that the scale and spread of these diseases increased dramatically.  The Black Death of the 14th Century – likely caused by the same pathogen as the 6th century plague– may have killed up to 200 million people. </w:t>
      </w:r>
    </w:p>
    <w:p w14:paraId="4A3E00B2" w14:textId="77777777" w:rsidR="00701498" w:rsidRDefault="00701498" w:rsidP="00701498"/>
    <w:p w14:paraId="4B67B1B8" w14:textId="13022CBA" w:rsidR="00701498" w:rsidRDefault="00701498" w:rsidP="00701498">
      <w:r>
        <w:t xml:space="preserve">Widespread trade created new opportunities for human and animal interactions that </w:t>
      </w:r>
      <w:r w:rsidR="002F0173">
        <w:t>accelerated</w:t>
      </w:r>
      <w:r>
        <w:t xml:space="preserve"> such epidemics.  The more </w:t>
      </w:r>
      <w:r w:rsidR="002F0173">
        <w:t xml:space="preserve">connected </w:t>
      </w:r>
      <w:r>
        <w:t xml:space="preserve">humans became – with larger cities, more distant trade routes, and increased contact with different populations of people, animals, and ecosystems – the </w:t>
      </w:r>
      <w:r w:rsidR="002F0173">
        <w:t>greater the likelihood of</w:t>
      </w:r>
      <w:r>
        <w:t xml:space="preserve"> pandemics. Malaria, tuberculosis, leprosy, influenza, smallpox, and others first appeared during these early years</w:t>
      </w:r>
      <w:r w:rsidR="0081106A">
        <w:t xml:space="preserve"> of greater trade</w:t>
      </w:r>
      <w:r>
        <w:t xml:space="preserve">. Smallpox may have killed as many as 300 million people in the 20th Century alone, even though an effective vaccine – the world’s first – </w:t>
      </w:r>
      <w:r w:rsidR="002F0173">
        <w:t xml:space="preserve">became </w:t>
      </w:r>
      <w:r>
        <w:t xml:space="preserve">available </w:t>
      </w:r>
      <w:r w:rsidR="002F0173">
        <w:t>in</w:t>
      </w:r>
      <w:r>
        <w:t xml:space="preserve"> 1796.</w:t>
      </w:r>
    </w:p>
    <w:p w14:paraId="052E01CF" w14:textId="51081DFE" w:rsidR="00701498" w:rsidRDefault="00701498" w:rsidP="00701498"/>
    <w:p w14:paraId="4AC93492" w14:textId="78F4B540" w:rsidR="00701498" w:rsidRPr="00701498" w:rsidRDefault="00701498" w:rsidP="00701498">
      <w:r w:rsidRPr="00701498">
        <w:t>Throughout history, nothing has killed more human beings than the viruses, bacteria and parasites that cause disease. Not natural disasters like earthquakes</w:t>
      </w:r>
      <w:r w:rsidR="002F0173">
        <w:t xml:space="preserve"> and</w:t>
      </w:r>
      <w:r w:rsidR="007F6BD0">
        <w:t xml:space="preserve"> </w:t>
      </w:r>
      <w:r w:rsidRPr="00701498">
        <w:t>volcanoes</w:t>
      </w:r>
      <w:r w:rsidR="002F0173">
        <w:t>, and man-made disasters such as</w:t>
      </w:r>
      <w:r w:rsidRPr="00701498">
        <w:t xml:space="preserve"> war </w:t>
      </w:r>
      <w:r w:rsidR="002F0173">
        <w:t>do net even come</w:t>
      </w:r>
      <w:r w:rsidRPr="00701498">
        <w:t xml:space="preserve"> close.</w:t>
      </w:r>
    </w:p>
    <w:p w14:paraId="3F73712A" w14:textId="241A0749" w:rsidR="00701498" w:rsidRDefault="00701498" w:rsidP="00701498"/>
    <w:p w14:paraId="15965211" w14:textId="529BD813" w:rsidR="00701498" w:rsidRDefault="00701498" w:rsidP="00701498">
      <w:r w:rsidRPr="00701498">
        <w:t>Some 50 to 100 million people died in the 1918 influenza pandemic – numbers that surpass the death toll of World War One, which was being fought at the same time. The 1918 flu virus infected one in every three people on the planet. More recently, HIV, a pandemic that is still with us and still lacks a vaccine, has killed an estimated 32 million people and infected 75 million</w:t>
      </w:r>
      <w:r w:rsidRPr="00701498">
        <w:rPr>
          <w:vertAlign w:val="superscript"/>
        </w:rPr>
        <w:endnoteReference w:id="25"/>
      </w:r>
      <w:r w:rsidRPr="00701498">
        <w:t>.</w:t>
      </w:r>
    </w:p>
    <w:p w14:paraId="6BB9C328" w14:textId="5080CF5D" w:rsidR="00701498" w:rsidRDefault="00701498" w:rsidP="00701498"/>
    <w:p w14:paraId="3D91DFA6" w14:textId="573EE33B" w:rsidR="00DD1CF0" w:rsidRDefault="00701498" w:rsidP="00701498">
      <w:r w:rsidRPr="00701498">
        <w:t xml:space="preserve">The 21st century saw </w:t>
      </w:r>
      <w:r w:rsidR="00D25F1E">
        <w:t>it is</w:t>
      </w:r>
      <w:r w:rsidRPr="00701498">
        <w:t xml:space="preserve"> first influenza pandemic in 2009, when H1N1 resulted in 100,000-400,000 deaths.</w:t>
      </w:r>
    </w:p>
    <w:p w14:paraId="22A0335D" w14:textId="76DF43F5" w:rsidR="00DD1CF0" w:rsidRDefault="00DD1CF0" w:rsidP="00701498"/>
    <w:p w14:paraId="79797396" w14:textId="77777777" w:rsidR="00DD1CF0" w:rsidRDefault="00DD1CF0" w:rsidP="00DD1CF0">
      <w:pPr>
        <w:keepNext/>
        <w:jc w:val="center"/>
      </w:pPr>
      <w:r w:rsidRPr="00DD1CF0">
        <w:rPr>
          <w:rFonts w:ascii="Times New Roman" w:hAnsi="Times New Roman"/>
        </w:rPr>
        <w:lastRenderedPageBreak/>
        <w:fldChar w:fldCharType="begin"/>
      </w:r>
      <w:r w:rsidRPr="00DD1CF0">
        <w:rPr>
          <w:rFonts w:ascii="Times New Roman" w:hAnsi="Times New Roman"/>
        </w:rPr>
        <w:instrText xml:space="preserve"> INCLUDEPICTURE "/var/folders/w1/cmmyqtdd2xj7q718gzyknwgm0000gn/T/com.microsoft.Word/WebArchiveCopyPasteTempFiles/DeadliestPandemics-Infographic-36.jpg" \* MERGEFORMATINET </w:instrText>
      </w:r>
      <w:r w:rsidRPr="00DD1CF0">
        <w:rPr>
          <w:rFonts w:ascii="Times New Roman" w:hAnsi="Times New Roman"/>
        </w:rPr>
        <w:fldChar w:fldCharType="separate"/>
      </w:r>
      <w:r w:rsidRPr="00DD1CF0">
        <w:rPr>
          <w:rFonts w:ascii="Times New Roman" w:hAnsi="Times New Roman"/>
          <w:noProof/>
        </w:rPr>
        <w:drawing>
          <wp:inline distT="0" distB="0" distL="0" distR="0" wp14:anchorId="6B84DDA0" wp14:editId="0F0335BA">
            <wp:extent cx="3705824" cy="8725469"/>
            <wp:effectExtent l="0" t="0" r="3175" b="0"/>
            <wp:docPr id="41" name="Picture 41" descr="The History of Pandemics by Death T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istory of Pandemics by Death Tol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0274" cy="8735946"/>
                    </a:xfrm>
                    <a:prstGeom prst="rect">
                      <a:avLst/>
                    </a:prstGeom>
                    <a:noFill/>
                    <a:ln>
                      <a:noFill/>
                    </a:ln>
                  </pic:spPr>
                </pic:pic>
              </a:graphicData>
            </a:graphic>
          </wp:inline>
        </w:drawing>
      </w:r>
      <w:r w:rsidRPr="00DD1CF0">
        <w:rPr>
          <w:rFonts w:ascii="Times New Roman" w:hAnsi="Times New Roman"/>
        </w:rPr>
        <w:fldChar w:fldCharType="end"/>
      </w:r>
    </w:p>
    <w:p w14:paraId="633734B7" w14:textId="5B02033B" w:rsidR="00DD1CF0" w:rsidRPr="00DD1CF0" w:rsidRDefault="00DD1CF0" w:rsidP="00DD1CF0">
      <w:pPr>
        <w:pStyle w:val="Caption"/>
        <w:jc w:val="center"/>
        <w:rPr>
          <w:rFonts w:ascii="Times New Roman" w:hAnsi="Times New Roman"/>
        </w:rPr>
      </w:pPr>
      <w:r>
        <w:t xml:space="preserve">Figure </w:t>
      </w:r>
      <w:fldSimple w:instr=" SEQ Figure \* ARABIC ">
        <w:r w:rsidR="0028085B">
          <w:rPr>
            <w:noProof/>
          </w:rPr>
          <w:t>18</w:t>
        </w:r>
      </w:fldSimple>
      <w:r>
        <w:t xml:space="preserve">. </w:t>
      </w:r>
      <w:r w:rsidR="0028085B">
        <w:t>A h</w:t>
      </w:r>
      <w:r>
        <w:t xml:space="preserve">istory of </w:t>
      </w:r>
      <w:r w:rsidR="0028085B">
        <w:t>p</w:t>
      </w:r>
      <w:r>
        <w:t>andemics</w:t>
      </w:r>
      <w:r w:rsidR="0028085B">
        <w:t xml:space="preserve">. Source </w:t>
      </w:r>
      <w:r w:rsidR="0028085B" w:rsidRPr="0028085B">
        <w:t>https://www.visualcapitalist.com/history-of-pandemics-deadliest/</w:t>
      </w:r>
    </w:p>
    <w:p w14:paraId="7AFB7BF5" w14:textId="5E7E4AFB" w:rsidR="00EF23FF" w:rsidRDefault="00EF23FF" w:rsidP="00EF23FF">
      <w:pPr>
        <w:pStyle w:val="Heading2"/>
      </w:pPr>
      <w:bookmarkStart w:id="37" w:name="_Toc37754518"/>
      <w:r>
        <w:lastRenderedPageBreak/>
        <w:t xml:space="preserve">Effects </w:t>
      </w:r>
      <w:r w:rsidR="00701498">
        <w:t xml:space="preserve">of COVID-19 </w:t>
      </w:r>
      <w:r>
        <w:t>on Individuals</w:t>
      </w:r>
      <w:bookmarkEnd w:id="37"/>
      <w:r>
        <w:t xml:space="preserve"> </w:t>
      </w:r>
    </w:p>
    <w:p w14:paraId="34322882" w14:textId="18EBE0B7" w:rsidR="00D25F1E" w:rsidRDefault="009149C2" w:rsidP="00D25F1E">
      <w:r w:rsidRPr="009149C2">
        <w:t>The COVID-19 pandemic is delivering a deep, severe shock to the global economy. Millions of people face an uncertain future, with no idea when (or, indeed, if) they will be able to return to work or see family members again. The effects will be felt in every home across the world. </w:t>
      </w:r>
      <w:r w:rsidRPr="009149C2">
        <w:br/>
      </w:r>
      <w:r w:rsidRPr="009149C2">
        <w:br/>
      </w:r>
      <w:r w:rsidR="002F0173" w:rsidRPr="002F0173">
        <w:t xml:space="preserve">Current concern is rightly focused on physical health. The measures necessary to prevent or delay infection mean that a lot of people’s mental health will be challenged, even when the immediate crisis is </w:t>
      </w:r>
      <w:r w:rsidRPr="009149C2">
        <w:t>over</w:t>
      </w:r>
      <w:r w:rsidRPr="009149C2">
        <w:rPr>
          <w:vertAlign w:val="superscript"/>
        </w:rPr>
        <w:endnoteReference w:id="26"/>
      </w:r>
      <w:r w:rsidRPr="009149C2">
        <w:t>.</w:t>
      </w:r>
      <w:r w:rsidR="00D25F1E">
        <w:t xml:space="preserve"> </w:t>
      </w:r>
    </w:p>
    <w:p w14:paraId="1E60FAD3" w14:textId="77777777" w:rsidR="00D25F1E" w:rsidRDefault="00D25F1E" w:rsidP="00D25F1E"/>
    <w:p w14:paraId="28D65038" w14:textId="348D1828" w:rsidR="002F0173" w:rsidRDefault="002F0173" w:rsidP="002F0173">
      <w:r w:rsidRPr="002F0173">
        <w:t>The downside of self-isolation or social lockdown include traumatic stress, confusion and anger.  Each of these is exacerbated by fear of infection and loss, limited access to supplies, inadequate information and experience of economic pain and stigma. Such stress and anxiety can lead to people seeking ways to dull the pain and for some increased alcohol and drug taking, and in turn greater tension in homes leading to domestic and family violence.</w:t>
      </w:r>
    </w:p>
    <w:p w14:paraId="23E4849C" w14:textId="77777777" w:rsidR="002F0173" w:rsidRDefault="002F0173" w:rsidP="002F0173"/>
    <w:p w14:paraId="2146F1CE" w14:textId="77777777" w:rsidR="002F0173" w:rsidRDefault="002F0173" w:rsidP="002F0173">
      <w:pPr>
        <w:rPr>
          <w:b/>
          <w:bCs/>
        </w:rPr>
      </w:pPr>
      <w:r w:rsidRPr="002F0173">
        <w:t xml:space="preserve">The long-term impacts of COVID-19 on survivors are hard to judge at this point because the disease is so new, but it is reasonable to expect that those who go on to develop the severe and critical symptoms could suffer a range of continuing challenges including for example long term lung damage. </w:t>
      </w:r>
    </w:p>
    <w:p w14:paraId="0EA7358E" w14:textId="6FBF8464" w:rsidR="003A073B" w:rsidRDefault="00EF23FF" w:rsidP="003A073B">
      <w:pPr>
        <w:pStyle w:val="Heading3"/>
      </w:pPr>
      <w:bookmarkStart w:id="38" w:name="_Toc37754519"/>
      <w:r>
        <w:t xml:space="preserve">What’s the </w:t>
      </w:r>
      <w:r w:rsidR="003A073B">
        <w:t>Risk</w:t>
      </w:r>
      <w:r>
        <w:t xml:space="preserve"> That I’ll Die From </w:t>
      </w:r>
      <w:r w:rsidR="003A073B">
        <w:t>COVID-19</w:t>
      </w:r>
      <w:bookmarkEnd w:id="38"/>
    </w:p>
    <w:p w14:paraId="7BBBF182" w14:textId="551C2B2D" w:rsidR="00A35BDF" w:rsidRDefault="002F0173" w:rsidP="00A35BDF">
      <w:r w:rsidRPr="002F0173">
        <w:t>The biggest fear, of course, is that COVID-19 will kill us. To assess individual risk, we use Case Fatality Rate (CFR). The CFR is the number of people who die from COVID-19 divided by the number of confirmed COVID-19 cases.</w:t>
      </w:r>
    </w:p>
    <w:p w14:paraId="47D6DBAC" w14:textId="77777777" w:rsidR="002F0173" w:rsidRDefault="002F0173" w:rsidP="00A35BDF"/>
    <w:p w14:paraId="45AF4457" w14:textId="23DA5753" w:rsidR="00B84499" w:rsidRDefault="006B13D4" w:rsidP="00B84499">
      <w:r>
        <w:t>T</w:t>
      </w:r>
      <w:r w:rsidR="00B84499">
        <w:t xml:space="preserve">his number varies significantly </w:t>
      </w:r>
      <w:r w:rsidR="002F0173">
        <w:t>between</w:t>
      </w:r>
      <w:r w:rsidR="00B84499">
        <w:t xml:space="preserve"> countries</w:t>
      </w:r>
      <w:r w:rsidR="00B84499">
        <w:rPr>
          <w:rStyle w:val="EndnoteReference"/>
        </w:rPr>
        <w:endnoteReference w:id="27"/>
      </w:r>
      <w:r w:rsidR="002F0173">
        <w:t>.</w:t>
      </w:r>
      <w:r w:rsidR="005839EC">
        <w:t xml:space="preserve"> </w:t>
      </w:r>
      <w:r w:rsidR="002F0173" w:rsidRPr="002F0173">
        <w:t xml:space="preserve">It is difficult estimate CFR accurately because of the </w:t>
      </w:r>
      <w:r w:rsidR="002F0173">
        <w:t xml:space="preserve">high </w:t>
      </w:r>
      <w:r w:rsidR="002F0173" w:rsidRPr="002F0173">
        <w:t>proportion of people that experience COVID-19 with mild or unnoticeable symptoms</w:t>
      </w:r>
      <w:r w:rsidR="005839EC">
        <w:t xml:space="preserve">. Imperial College London estimate the </w:t>
      </w:r>
      <w:r w:rsidR="005839EC" w:rsidRPr="005839EC">
        <w:t xml:space="preserve">IFR </w:t>
      </w:r>
      <w:r w:rsidR="005839EC">
        <w:t>for the UK at</w:t>
      </w:r>
      <w:r w:rsidR="005839EC" w:rsidRPr="005839EC">
        <w:t xml:space="preserve"> 0.9%</w:t>
      </w:r>
      <w:r w:rsidR="005839EC">
        <w:rPr>
          <w:rStyle w:val="EndnoteReference"/>
        </w:rPr>
        <w:endnoteReference w:id="28"/>
      </w:r>
      <w:r w:rsidR="005839EC">
        <w:t xml:space="preserve">. </w:t>
      </w:r>
    </w:p>
    <w:p w14:paraId="149F5080" w14:textId="03DB14A8" w:rsidR="003A073B" w:rsidRDefault="003A073B" w:rsidP="00012703"/>
    <w:p w14:paraId="491FD2EE" w14:textId="77777777" w:rsidR="009B2D46" w:rsidRDefault="009B2D46" w:rsidP="009149C2">
      <w:r>
        <w:t xml:space="preserve">There are three main factors affecting the probability of a COVID-19 patient dying from the disease. </w:t>
      </w:r>
    </w:p>
    <w:p w14:paraId="06B42C9A" w14:textId="6E72382A" w:rsidR="009B2D46" w:rsidRDefault="009B2D46" w:rsidP="00012703"/>
    <w:p w14:paraId="22B88071" w14:textId="0716CDBC" w:rsidR="00EF23FF" w:rsidRDefault="003A073B" w:rsidP="00996219">
      <w:pPr>
        <w:pStyle w:val="ListParagraph"/>
        <w:numPr>
          <w:ilvl w:val="0"/>
          <w:numId w:val="5"/>
        </w:numPr>
      </w:pPr>
      <w:r>
        <w:t>The older someone is, the higher their chances</w:t>
      </w:r>
      <w:r w:rsidR="0081106A">
        <w:t xml:space="preserve"> of dying.</w:t>
      </w:r>
    </w:p>
    <w:p w14:paraId="7BABFDA7" w14:textId="5926B09E" w:rsidR="005C4253" w:rsidRDefault="005C4253" w:rsidP="005C4253">
      <w:pPr>
        <w:keepNext/>
        <w:jc w:val="center"/>
      </w:pPr>
      <w:r>
        <w:rPr>
          <w:noProof/>
        </w:rPr>
        <w:lastRenderedPageBreak/>
        <w:drawing>
          <wp:inline distT="0" distB="0" distL="0" distR="0" wp14:anchorId="3C528D7E" wp14:editId="67C14403">
            <wp:extent cx="5727700" cy="44380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VID-CFR-by-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438015"/>
                    </a:xfrm>
                    <a:prstGeom prst="rect">
                      <a:avLst/>
                    </a:prstGeom>
                  </pic:spPr>
                </pic:pic>
              </a:graphicData>
            </a:graphic>
          </wp:inline>
        </w:drawing>
      </w:r>
    </w:p>
    <w:p w14:paraId="039A4EC9" w14:textId="6FEE00BA" w:rsidR="00EF23FF" w:rsidRDefault="005C4253" w:rsidP="005C4253">
      <w:pPr>
        <w:pStyle w:val="Caption"/>
        <w:jc w:val="center"/>
      </w:pPr>
      <w:r>
        <w:t xml:space="preserve">Figure </w:t>
      </w:r>
      <w:fldSimple w:instr=" SEQ Figure \* ARABIC ">
        <w:r w:rsidR="0028085B">
          <w:rPr>
            <w:noProof/>
          </w:rPr>
          <w:t>19</w:t>
        </w:r>
      </w:fldSimple>
      <w:r>
        <w:t xml:space="preserve">. COVID-19 Case Fatality Rates by age. Source </w:t>
      </w:r>
      <w:r w:rsidRPr="005C4253">
        <w:t>https://ourworldindata.org/coronavirus</w:t>
      </w:r>
    </w:p>
    <w:p w14:paraId="501A64FA" w14:textId="2A819970" w:rsidR="009B2D46" w:rsidRDefault="009B2D46" w:rsidP="00996219">
      <w:pPr>
        <w:pStyle w:val="ListParagraph"/>
        <w:numPr>
          <w:ilvl w:val="0"/>
          <w:numId w:val="5"/>
        </w:numPr>
      </w:pPr>
      <w:r>
        <w:t xml:space="preserve">Underlying health conditions </w:t>
      </w:r>
      <w:r w:rsidR="00701498" w:rsidRPr="00701498">
        <w:t>– particularly high blood pressure (hypertension), diabetes and coronary heart disease</w:t>
      </w:r>
      <w:r w:rsidR="0081106A">
        <w:t xml:space="preserve"> – increase the risk. </w:t>
      </w:r>
    </w:p>
    <w:p w14:paraId="2ED1D1AE" w14:textId="77777777" w:rsidR="009B2D46" w:rsidRDefault="009B2D46" w:rsidP="00876146"/>
    <w:p w14:paraId="157CE92F" w14:textId="77777777" w:rsidR="005C4253" w:rsidRDefault="005C4253" w:rsidP="005C4253">
      <w:pPr>
        <w:keepNext/>
      </w:pPr>
      <w:r>
        <w:rPr>
          <w:noProof/>
        </w:rPr>
        <w:drawing>
          <wp:inline distT="0" distB="0" distL="0" distR="0" wp14:anchorId="2EBDAFD6" wp14:editId="6B9D139B">
            <wp:extent cx="5727700" cy="30670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onavirus-CFR-by-health-condition-in-China.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067050"/>
                    </a:xfrm>
                    <a:prstGeom prst="rect">
                      <a:avLst/>
                    </a:prstGeom>
                  </pic:spPr>
                </pic:pic>
              </a:graphicData>
            </a:graphic>
          </wp:inline>
        </w:drawing>
      </w:r>
    </w:p>
    <w:p w14:paraId="3E770A0A" w14:textId="070BCC95" w:rsidR="00EF23FF" w:rsidRPr="009B2D46" w:rsidRDefault="005C4253" w:rsidP="005C4253">
      <w:pPr>
        <w:pStyle w:val="Caption"/>
      </w:pPr>
      <w:r>
        <w:t xml:space="preserve">Figure </w:t>
      </w:r>
      <w:fldSimple w:instr=" SEQ Figure \* ARABIC ">
        <w:r w:rsidR="0028085B">
          <w:rPr>
            <w:noProof/>
          </w:rPr>
          <w:t>20</w:t>
        </w:r>
      </w:fldSimple>
      <w:r>
        <w:t xml:space="preserve">. Fatality rates by underlying health condition, China. Source </w:t>
      </w:r>
      <w:r w:rsidRPr="005C4253">
        <w:t>https://ourworldindata.org/coronavirus</w:t>
      </w:r>
    </w:p>
    <w:p w14:paraId="037EB806" w14:textId="257EA2A2" w:rsidR="009B2D46" w:rsidRDefault="009B2D46" w:rsidP="00996219">
      <w:pPr>
        <w:pStyle w:val="ListParagraph"/>
        <w:numPr>
          <w:ilvl w:val="0"/>
          <w:numId w:val="5"/>
        </w:numPr>
      </w:pPr>
      <w:r>
        <w:lastRenderedPageBreak/>
        <w:t>Men are more at risk than women. I</w:t>
      </w:r>
      <w:r w:rsidRPr="009B2D46">
        <w:t>n China</w:t>
      </w:r>
      <w:r>
        <w:t>,</w:t>
      </w:r>
      <w:r w:rsidRPr="009B2D46">
        <w:t xml:space="preserve"> one analysis found a fatality rate of 2.8% in men compared with 1.7% in women.</w:t>
      </w:r>
      <w:r>
        <w:t xml:space="preserve"> </w:t>
      </w:r>
      <w:r w:rsidR="00701498" w:rsidRPr="00701498">
        <w:t>This may be due to men being more likely to have underlying risk factors, as a result of behavioural differences (</w:t>
      </w:r>
      <w:r w:rsidR="00701498">
        <w:t xml:space="preserve">for </w:t>
      </w:r>
      <w:r w:rsidR="00701498" w:rsidRPr="00701498">
        <w:t>example</w:t>
      </w:r>
      <w:r w:rsidR="00701498">
        <w:t xml:space="preserve">, </w:t>
      </w:r>
      <w:r w:rsidR="00701498" w:rsidRPr="00701498">
        <w:t>smoking and drinking more) or due to biological differences which make them more vulnerable.</w:t>
      </w:r>
    </w:p>
    <w:p w14:paraId="0631DFA5" w14:textId="1C165BC6" w:rsidR="00BB416E" w:rsidRDefault="00BB416E" w:rsidP="00BB416E"/>
    <w:p w14:paraId="20CB83B0" w14:textId="05FA9A29" w:rsidR="00BB416E" w:rsidRDefault="00BB416E" w:rsidP="00BB416E">
      <w:r>
        <w:t xml:space="preserve">In April 2020 it seems that ethnicity could possibly be another. However, it is too early to tell. </w:t>
      </w:r>
    </w:p>
    <w:p w14:paraId="3A03F302" w14:textId="77777777" w:rsidR="00EF23FF" w:rsidRDefault="00EF23FF" w:rsidP="00EF23FF">
      <w:pPr>
        <w:pStyle w:val="Heading2"/>
      </w:pPr>
      <w:bookmarkStart w:id="39" w:name="_Toc37754520"/>
      <w:r>
        <w:t>Effects on Health Services</w:t>
      </w:r>
      <w:bookmarkEnd w:id="39"/>
    </w:p>
    <w:p w14:paraId="4FAE57D4" w14:textId="0A9E56B0" w:rsidR="009149C2" w:rsidRDefault="009149C2" w:rsidP="00EF23FF">
      <w:r>
        <w:t xml:space="preserve">In normal, non-pandemic, times, health services in some countries can be stretched. However, when a </w:t>
      </w:r>
      <w:proofErr w:type="gramStart"/>
      <w:r>
        <w:t>pandemic hits</w:t>
      </w:r>
      <w:proofErr w:type="gramEnd"/>
      <w:r>
        <w:t xml:space="preserve">, a wave of additional demands </w:t>
      </w:r>
      <w:r w:rsidR="002F0173">
        <w:t>are placed on</w:t>
      </w:r>
      <w:r>
        <w:t xml:space="preserve"> hospitals. </w:t>
      </w:r>
    </w:p>
    <w:p w14:paraId="2EEA8BE6" w14:textId="7705CBF8" w:rsidR="009149C2" w:rsidRDefault="009149C2" w:rsidP="00EF23FF"/>
    <w:p w14:paraId="6BEDD47F" w14:textId="393DD291" w:rsidR="009149C2" w:rsidRDefault="009149C2" w:rsidP="009149C2">
      <w:r>
        <w:t xml:space="preserve">Services have to balance the demands of responding directly to COVID-19; maintaining </w:t>
      </w:r>
      <w:r w:rsidR="00A35BDF">
        <w:t xml:space="preserve">existing and </w:t>
      </w:r>
      <w:r>
        <w:t xml:space="preserve">essential health services; taking on the extra work involved in mitigating the risk of spread of the virus across the health system itself; compensating for staff sickness; and </w:t>
      </w:r>
      <w:r w:rsidR="002F0173">
        <w:t>preventing</w:t>
      </w:r>
      <w:r>
        <w:t xml:space="preserve"> system collapse.  </w:t>
      </w:r>
    </w:p>
    <w:p w14:paraId="35999DE0" w14:textId="17FF6F94" w:rsidR="009149C2" w:rsidRDefault="009149C2" w:rsidP="009149C2"/>
    <w:p w14:paraId="3D684806" w14:textId="71F53380" w:rsidR="009149C2" w:rsidRDefault="009149C2" w:rsidP="009149C2">
      <w:r>
        <w:t>COVID-19 affects every aspect of a health service</w:t>
      </w:r>
      <w:r w:rsidR="005839EC">
        <w:t xml:space="preserve"> </w:t>
      </w:r>
      <w:r>
        <w:t xml:space="preserve">– from the front-line call centres to providing mortuary services. </w:t>
      </w:r>
    </w:p>
    <w:p w14:paraId="3B794223" w14:textId="77777777" w:rsidR="009149C2" w:rsidRDefault="009149C2" w:rsidP="009149C2"/>
    <w:p w14:paraId="07EC7519" w14:textId="7EDDFA5C" w:rsidR="009149C2" w:rsidRDefault="009149C2" w:rsidP="009149C2">
      <w:r>
        <w:t>When the pandemic first emerged in Wuhan in January 2020, t</w:t>
      </w:r>
      <w:r w:rsidRPr="009149C2">
        <w:t>he emergency hotline was jammed when more than 15,700 calls were made the day after the citywide lockdown</w:t>
      </w:r>
      <w:r>
        <w:t xml:space="preserve">. </w:t>
      </w:r>
      <w:r w:rsidRPr="009149C2">
        <w:t>The city had just 57 ambulances for its 11 million people</w:t>
      </w:r>
      <w:r>
        <w:t>. This meant that r</w:t>
      </w:r>
      <w:r w:rsidRPr="009149C2">
        <w:t xml:space="preserve">oughly 275 patients were waiting </w:t>
      </w:r>
      <w:r w:rsidR="00D25F1E">
        <w:t xml:space="preserve">in turn </w:t>
      </w:r>
      <w:r w:rsidRPr="009149C2">
        <w:t xml:space="preserve">for </w:t>
      </w:r>
      <w:r w:rsidR="0081106A">
        <w:t>each</w:t>
      </w:r>
      <w:r w:rsidRPr="009149C2">
        <w:t xml:space="preserve"> ambulance</w:t>
      </w:r>
      <w:r w:rsidR="00A35BDF">
        <w:rPr>
          <w:rStyle w:val="EndnoteReference"/>
        </w:rPr>
        <w:endnoteReference w:id="29"/>
      </w:r>
      <w:r w:rsidRPr="009149C2">
        <w:t xml:space="preserve">. </w:t>
      </w:r>
    </w:p>
    <w:p w14:paraId="28976004" w14:textId="524B38C4" w:rsidR="009149C2" w:rsidRDefault="009149C2" w:rsidP="009149C2"/>
    <w:p w14:paraId="24ADCCC7" w14:textId="77777777" w:rsidR="002F0173" w:rsidRDefault="002F0173" w:rsidP="002F0173">
      <w:r>
        <w:t xml:space="preserve">Since then General Practitioner services across the world have had to switch from face-to-face consultations to telephone or videoconferencing.  Clearly this consultation method is sub-optimal when physical examination is essential. </w:t>
      </w:r>
    </w:p>
    <w:p w14:paraId="3A95BF4B" w14:textId="77777777" w:rsidR="002F0173" w:rsidRDefault="002F0173" w:rsidP="002F0173"/>
    <w:p w14:paraId="2A4D29F9" w14:textId="1DD86149" w:rsidR="00A35BDF" w:rsidRDefault="002F0173" w:rsidP="002F0173">
      <w:r>
        <w:t xml:space="preserve">In pandemic conditions, demand for drugs to treat conditions brought on by COVID-19 increase significantly.  Availability of appropriate drugs has been reported to be running low </w:t>
      </w:r>
      <w:r w:rsidR="00A35BDF">
        <w:t>in Europe</w:t>
      </w:r>
      <w:r w:rsidR="00A35BDF">
        <w:rPr>
          <w:rStyle w:val="EndnoteReference"/>
        </w:rPr>
        <w:endnoteReference w:id="30"/>
      </w:r>
      <w:r w:rsidR="00A35BDF">
        <w:t xml:space="preserve">. </w:t>
      </w:r>
    </w:p>
    <w:p w14:paraId="79272E90" w14:textId="77777777" w:rsidR="009149C2" w:rsidRDefault="009149C2" w:rsidP="009149C2"/>
    <w:p w14:paraId="01E754CE" w14:textId="7EE3CB70" w:rsidR="00A35BDF" w:rsidRDefault="002F0173" w:rsidP="009149C2">
      <w:r w:rsidRPr="002F0173">
        <w:t>Dealing with the virus adds pressure on health systems – for example, it can take an hour to sterilise an ambulance after transporting a patient.</w:t>
      </w:r>
    </w:p>
    <w:p w14:paraId="04007EC1" w14:textId="77777777" w:rsidR="002F0173" w:rsidRDefault="002F0173" w:rsidP="009149C2"/>
    <w:p w14:paraId="2F86FE9D" w14:textId="3AE64ECF" w:rsidR="009149C2" w:rsidRDefault="002F0173" w:rsidP="009149C2">
      <w:r w:rsidRPr="002F0173">
        <w:t>In addition, providing hospital beds is not enough to tackle COVID-19. Significant numbers of people developing severe and critical forms of the illness mean that significantly more specialist staff, intensive care beds and ventilators are required alongside the resources to support them. Front life care staff also require adequate supplies of personal protective equipment.</w:t>
      </w:r>
    </w:p>
    <w:p w14:paraId="089DBDA3" w14:textId="77777777" w:rsidR="002F0173" w:rsidRDefault="002F0173" w:rsidP="009149C2"/>
    <w:p w14:paraId="7677BA55" w14:textId="0C0284B9" w:rsidR="009149C2" w:rsidRDefault="009149C2" w:rsidP="009149C2">
      <w:r>
        <w:t>No health system in the world was designed and prepared for the scale and type of hospitalisation that COVID-19 has caused. T</w:t>
      </w:r>
      <w:r w:rsidRPr="0077337C">
        <w:t xml:space="preserve">reating the severely ill in numbers for which no </w:t>
      </w:r>
      <w:r w:rsidRPr="0077337C">
        <w:lastRenderedPageBreak/>
        <w:t xml:space="preserve">hospitals were designed puts an unbearable burden on health systems. As Jeremy Farrar, the director of the </w:t>
      </w:r>
      <w:proofErr w:type="spellStart"/>
      <w:r w:rsidRPr="0077337C">
        <w:t>Wellcome</w:t>
      </w:r>
      <w:proofErr w:type="spellEnd"/>
      <w:r w:rsidRPr="0077337C">
        <w:t xml:space="preserve"> Trust, which funds research, puts it: “If you had a drug which reduced your time in hospital from 20 days to 15 days, that’s huge</w:t>
      </w:r>
      <w:r>
        <w:rPr>
          <w:rStyle w:val="EndnoteReference"/>
        </w:rPr>
        <w:endnoteReference w:id="31"/>
      </w:r>
      <w:r w:rsidRPr="0077337C">
        <w:t>.”</w:t>
      </w:r>
    </w:p>
    <w:p w14:paraId="57AA774F" w14:textId="77777777" w:rsidR="009149C2" w:rsidRDefault="009149C2" w:rsidP="009149C2"/>
    <w:p w14:paraId="3C7933BF" w14:textId="322CCB0D" w:rsidR="009149C2" w:rsidRDefault="009149C2" w:rsidP="00EF23FF">
      <w:r>
        <w:t xml:space="preserve">In the absence of impactful drugs or vaccines, health services across the world have had to scale-up their provision quickly. In many countries war-type field hospitals have been set up. In China, new ‘kit’ hospitals were built within weeks, and in other countries, exhibition centres have been turned into hospitals. </w:t>
      </w:r>
    </w:p>
    <w:p w14:paraId="1FDB3365" w14:textId="1766027A" w:rsidR="00FC42B0" w:rsidRDefault="00FC42B0" w:rsidP="00FC42B0">
      <w:pPr>
        <w:pStyle w:val="Heading2"/>
      </w:pPr>
      <w:bookmarkStart w:id="40" w:name="_Toc37754521"/>
      <w:r>
        <w:t>Effects on Society</w:t>
      </w:r>
      <w:bookmarkEnd w:id="40"/>
    </w:p>
    <w:p w14:paraId="3EB273C8" w14:textId="406B468A" w:rsidR="0028085B" w:rsidRDefault="002F0173" w:rsidP="00A35BDF">
      <w:r w:rsidRPr="002F0173">
        <w:t>Effects on society have been varied and significant.</w:t>
      </w:r>
    </w:p>
    <w:p w14:paraId="45D353DA" w14:textId="77777777" w:rsidR="002F0173" w:rsidRDefault="002F0173" w:rsidP="00A35BDF"/>
    <w:p w14:paraId="46BA504A" w14:textId="3EC3E006" w:rsidR="00A35BDF" w:rsidRDefault="00A35BDF" w:rsidP="00A35BDF">
      <w:r w:rsidRPr="009149C2">
        <w:t xml:space="preserve">Fears over the outbreak of </w:t>
      </w:r>
      <w:r>
        <w:t>COVID-19</w:t>
      </w:r>
      <w:r w:rsidRPr="009149C2">
        <w:t xml:space="preserve"> </w:t>
      </w:r>
      <w:r>
        <w:t>lead</w:t>
      </w:r>
      <w:r w:rsidRPr="009149C2">
        <w:t xml:space="preserve"> people to panic buy, as supermarkets and shop struggle to keep up in demand. Across the world customers have been stockpiling on essentials such as food, toilet </w:t>
      </w:r>
      <w:r w:rsidR="008809F6">
        <w:t>course</w:t>
      </w:r>
      <w:r w:rsidRPr="009149C2">
        <w:t xml:space="preserve"> and hand sanitiser.</w:t>
      </w:r>
    </w:p>
    <w:p w14:paraId="5A1F1F0A" w14:textId="77777777" w:rsidR="00A35BDF" w:rsidRDefault="00A35BDF" w:rsidP="00876146"/>
    <w:p w14:paraId="4CE36F96" w14:textId="536BD89D" w:rsidR="009149C2" w:rsidRPr="0028085B" w:rsidRDefault="0028085B" w:rsidP="00876146">
      <w:r w:rsidRPr="0028085B">
        <w:t>At the start of the outbreak, h</w:t>
      </w:r>
      <w:r w:rsidR="009149C2" w:rsidRPr="0028085B">
        <w:t xml:space="preserve">undreds of people </w:t>
      </w:r>
      <w:r w:rsidRPr="0028085B">
        <w:t>queued</w:t>
      </w:r>
      <w:r w:rsidR="009149C2" w:rsidRPr="0028085B">
        <w:t xml:space="preserve"> up to buy face masks </w:t>
      </w:r>
      <w:r w:rsidRPr="0028085B">
        <w:t xml:space="preserve">across Asia, for example in Hong Kong, as shown here: </w:t>
      </w:r>
      <w:r w:rsidR="005C4253" w:rsidRPr="0028085B">
        <w:t xml:space="preserve">  </w:t>
      </w:r>
    </w:p>
    <w:p w14:paraId="13FB6F2E" w14:textId="2FE4E8DD" w:rsidR="0028085B" w:rsidRPr="0028085B" w:rsidRDefault="0028085B" w:rsidP="00876146">
      <w:pPr>
        <w:rPr>
          <w:highlight w:val="yellow"/>
        </w:rPr>
      </w:pPr>
    </w:p>
    <w:p w14:paraId="73486CF3" w14:textId="12CA53DC" w:rsidR="0028085B" w:rsidRPr="0028085B" w:rsidRDefault="0028085B" w:rsidP="0028085B">
      <w:pPr>
        <w:keepNext/>
        <w:rPr>
          <w:highlight w:val="yellow"/>
        </w:rPr>
      </w:pPr>
      <w:r w:rsidRPr="0028085B">
        <w:rPr>
          <w:highlight w:val="yellow"/>
        </w:rPr>
        <w:drawing>
          <wp:inline distT="0" distB="0" distL="0" distR="0" wp14:anchorId="76FFE906" wp14:editId="16542F69">
            <wp:extent cx="5727700" cy="2701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701290"/>
                    </a:xfrm>
                    <a:prstGeom prst="rect">
                      <a:avLst/>
                    </a:prstGeom>
                  </pic:spPr>
                </pic:pic>
              </a:graphicData>
            </a:graphic>
          </wp:inline>
        </w:drawing>
      </w:r>
    </w:p>
    <w:p w14:paraId="76BDD45C" w14:textId="2E6E4406" w:rsidR="009149C2" w:rsidRPr="0028085B" w:rsidRDefault="0028085B" w:rsidP="0028085B">
      <w:pPr>
        <w:pStyle w:val="Caption"/>
      </w:pPr>
      <w:r w:rsidRPr="0028085B">
        <w:t xml:space="preserve">Figure </w:t>
      </w:r>
      <w:fldSimple w:instr=" SEQ Figure \* ARABIC ">
        <w:r>
          <w:rPr>
            <w:noProof/>
          </w:rPr>
          <w:t>21</w:t>
        </w:r>
      </w:fldSimple>
      <w:r w:rsidRPr="0028085B">
        <w:t xml:space="preserve">. Thousands queue for masks across Asian cities. Source Reuters and South China Post. </w:t>
      </w:r>
    </w:p>
    <w:p w14:paraId="7CD9ED1C" w14:textId="4F461B3A" w:rsidR="009149C2" w:rsidRDefault="009149C2" w:rsidP="002F0173">
      <w:r>
        <w:t>COVID-19</w:t>
      </w:r>
      <w:r w:rsidRPr="009149C2">
        <w:t xml:space="preserve"> </w:t>
      </w:r>
      <w:r>
        <w:t>has left</w:t>
      </w:r>
      <w:r w:rsidRPr="009149C2">
        <w:t xml:space="preserve"> </w:t>
      </w:r>
      <w:r w:rsidR="00A35BDF">
        <w:t xml:space="preserve">busses, trains and </w:t>
      </w:r>
      <w:r w:rsidRPr="009149C2">
        <w:t>flights empty</w:t>
      </w:r>
      <w:r w:rsidR="002F0173">
        <w:t xml:space="preserve"> with</w:t>
      </w:r>
      <w:r>
        <w:t xml:space="preserve"> entire fleets of aircraft </w:t>
      </w:r>
      <w:r w:rsidR="00A35BDF">
        <w:t xml:space="preserve">have been </w:t>
      </w:r>
      <w:r>
        <w:t xml:space="preserve">grounded </w:t>
      </w:r>
      <w:r w:rsidRPr="009149C2">
        <w:t>as a passenger demand drops</w:t>
      </w:r>
      <w:r>
        <w:t xml:space="preserve"> and travel bans come into force. </w:t>
      </w:r>
      <w:r w:rsidR="005C4253">
        <w:t xml:space="preserve"> </w:t>
      </w:r>
    </w:p>
    <w:p w14:paraId="0E4F9ADF" w14:textId="60152910" w:rsidR="00A35BDF" w:rsidRDefault="00A35BDF" w:rsidP="002F0173"/>
    <w:p w14:paraId="5AE6C5D2" w14:textId="3C4A0D3B" w:rsidR="002F0173" w:rsidRDefault="002F0173" w:rsidP="002F0173">
      <w:r w:rsidRPr="002F0173">
        <w:t xml:space="preserve">Across most of the world, schooling has ground to a halt with more children being educated at home. Such arrangements affect the ability of parents and guardians to work.  </w:t>
      </w:r>
    </w:p>
    <w:p w14:paraId="4FCCE725" w14:textId="77777777" w:rsidR="002F0173" w:rsidRPr="002F0173" w:rsidRDefault="002F0173" w:rsidP="002F0173"/>
    <w:p w14:paraId="5A087E44" w14:textId="77777777" w:rsidR="002F0173" w:rsidRDefault="002F0173" w:rsidP="002F0173">
      <w:pPr>
        <w:rPr>
          <w:b/>
          <w:bCs/>
        </w:rPr>
      </w:pPr>
      <w:r w:rsidRPr="002F0173">
        <w:t>People’s personal finances have been hit.  More and more people become unemployed or furloughed.</w:t>
      </w:r>
    </w:p>
    <w:p w14:paraId="0829F01C" w14:textId="12E0D6C4" w:rsidR="00FC42B0" w:rsidRDefault="00FC42B0" w:rsidP="002F0173">
      <w:pPr>
        <w:pStyle w:val="Heading2"/>
      </w:pPr>
      <w:bookmarkStart w:id="41" w:name="_Toc37754522"/>
      <w:r>
        <w:lastRenderedPageBreak/>
        <w:t>Economic Effects</w:t>
      </w:r>
      <w:bookmarkEnd w:id="41"/>
      <w:r>
        <w:t xml:space="preserve"> </w:t>
      </w:r>
    </w:p>
    <w:p w14:paraId="06D98D16" w14:textId="77777777" w:rsidR="002F0173" w:rsidRPr="002F0173" w:rsidRDefault="002F0173" w:rsidP="002F0173">
      <w:r w:rsidRPr="002F0173">
        <w:t xml:space="preserve">As people stay at home instead of going out for work, travel, entertainment, holidays and social functions the modern economy as we know it is slowing down. As companies lay off or furlough staff, anxieties about future earnings reduce market demands for all but essential supplies. COVID-19 has hit all aspects of the economy – from global supply chains to wages, and productivity.  </w:t>
      </w:r>
    </w:p>
    <w:p w14:paraId="630629B5" w14:textId="77777777" w:rsidR="002F0173" w:rsidRPr="002F0173" w:rsidRDefault="002F0173" w:rsidP="002F0173"/>
    <w:p w14:paraId="7E7ADEBD" w14:textId="77777777" w:rsidR="002F0173" w:rsidRPr="002F0173" w:rsidRDefault="002F0173" w:rsidP="002F0173">
      <w:r w:rsidRPr="002F0173">
        <w:t>Small businesses are particularly vulnerable to changes in customer and client demand, to disrupted supply chains, to increasing staff illness and to delayed payment.</w:t>
      </w:r>
    </w:p>
    <w:p w14:paraId="4ABFFEA2" w14:textId="77777777" w:rsidR="002F0173" w:rsidRPr="002F0173" w:rsidRDefault="002F0173" w:rsidP="002F0173"/>
    <w:p w14:paraId="20B2CD9E" w14:textId="0686DDD9" w:rsidR="002F0173" w:rsidRDefault="002F0173" w:rsidP="002F0173">
      <w:r w:rsidRPr="002F0173">
        <w:t xml:space="preserve">Disruption to the world economy can be viewed a number of ways. Factors include: </w:t>
      </w:r>
    </w:p>
    <w:p w14:paraId="05681993" w14:textId="5ED4B1B8" w:rsidR="009149C2" w:rsidRDefault="009149C2" w:rsidP="002F0173">
      <w:pPr>
        <w:pStyle w:val="Heading3"/>
      </w:pPr>
      <w:bookmarkStart w:id="42" w:name="_Toc37754523"/>
      <w:r>
        <w:t xml:space="preserve">Stock </w:t>
      </w:r>
      <w:r w:rsidR="00A35BDF">
        <w:t>M</w:t>
      </w:r>
      <w:r>
        <w:t>arkets</w:t>
      </w:r>
      <w:bookmarkEnd w:id="42"/>
      <w:r>
        <w:t xml:space="preserve"> </w:t>
      </w:r>
    </w:p>
    <w:p w14:paraId="05A9C4A5" w14:textId="56AD0E5E" w:rsidR="009149C2" w:rsidRDefault="009149C2" w:rsidP="009149C2">
      <w:r>
        <w:t xml:space="preserve">Big shifts in stock markets, where shares in companies are bought and sold, can affect many investments in pensions or savings accounts. </w:t>
      </w:r>
    </w:p>
    <w:p w14:paraId="480D1D11" w14:textId="77777777" w:rsidR="009149C2" w:rsidRDefault="009149C2" w:rsidP="009149C2"/>
    <w:p w14:paraId="7E762640" w14:textId="11978900" w:rsidR="009149C2" w:rsidRDefault="009149C2" w:rsidP="005C4253">
      <w:r>
        <w:t>Global stock markets have seen huge falls since the outbreak began. Some markets have seen their biggest falls since 1987.</w:t>
      </w:r>
      <w:r w:rsidR="005C4253">
        <w:t xml:space="preserve"> </w:t>
      </w:r>
    </w:p>
    <w:p w14:paraId="10A21495" w14:textId="6E118F37" w:rsidR="009149C2" w:rsidRDefault="009149C2" w:rsidP="009149C2">
      <w:r>
        <w:t xml:space="preserve"> </w:t>
      </w:r>
    </w:p>
    <w:p w14:paraId="05173194" w14:textId="4B479250" w:rsidR="009149C2" w:rsidRDefault="009149C2" w:rsidP="009149C2">
      <w:r>
        <w:t xml:space="preserve">Investors fear the spread of the coronavirus will destroy economic growth and that government action may not be enough to stop the decline. In response, central banks in many countries cut interest rates to make borrowing cheaper and encourage investment and spending. </w:t>
      </w:r>
    </w:p>
    <w:p w14:paraId="13C4E58D" w14:textId="03A70793" w:rsidR="00A35BDF" w:rsidRDefault="00A35BDF" w:rsidP="009149C2"/>
    <w:p w14:paraId="39DA5277" w14:textId="2DDED223" w:rsidR="00A35BDF" w:rsidRDefault="00A35BDF" w:rsidP="00A35BDF">
      <w:r>
        <w:t xml:space="preserve">For the general public, their pension funds and savings are likely to fall, and some people will be unable to pay their rents or mortgages. In some parts of the world property sales </w:t>
      </w:r>
      <w:r w:rsidR="002F0173">
        <w:t xml:space="preserve">and prices </w:t>
      </w:r>
      <w:r>
        <w:t>have plummeted.</w:t>
      </w:r>
    </w:p>
    <w:p w14:paraId="33179E3B" w14:textId="633CA41A" w:rsidR="009149C2" w:rsidRDefault="009149C2" w:rsidP="009149C2">
      <w:pPr>
        <w:pStyle w:val="Heading3"/>
      </w:pPr>
      <w:bookmarkStart w:id="43" w:name="_Toc37754524"/>
      <w:r>
        <w:t>Unemployment</w:t>
      </w:r>
      <w:bookmarkEnd w:id="43"/>
      <w:r>
        <w:t xml:space="preserve"> </w:t>
      </w:r>
    </w:p>
    <w:p w14:paraId="124EDCF6" w14:textId="0E2247CB" w:rsidR="009149C2" w:rsidRDefault="009149C2" w:rsidP="009149C2">
      <w:r>
        <w:t>In the United States, the number of people filing for unemployment hit a record high, signalling an end to a decade of expansion for one of the world's largest economies.</w:t>
      </w:r>
    </w:p>
    <w:p w14:paraId="4C977B8E" w14:textId="3E4D4AD7" w:rsidR="009149C2" w:rsidRDefault="009149C2" w:rsidP="009149C2">
      <w:pPr>
        <w:pStyle w:val="Heading3"/>
      </w:pPr>
      <w:bookmarkStart w:id="44" w:name="_Toc37754525"/>
      <w:r>
        <w:t>Travel &amp; Tourism Industry</w:t>
      </w:r>
      <w:bookmarkEnd w:id="44"/>
      <w:r>
        <w:t xml:space="preserve"> </w:t>
      </w:r>
    </w:p>
    <w:p w14:paraId="6A6BCDBA" w14:textId="188901CA" w:rsidR="009149C2" w:rsidRDefault="009149C2" w:rsidP="009149C2">
      <w:r>
        <w:t>The travel industry has been badly damaged, with airlines cutting flights and tourists cancelling business trips and holidays.</w:t>
      </w:r>
    </w:p>
    <w:p w14:paraId="5B167374" w14:textId="77777777" w:rsidR="009149C2" w:rsidRDefault="009149C2" w:rsidP="009149C2"/>
    <w:p w14:paraId="7F765BA1" w14:textId="5C62FCF8" w:rsidR="009149C2" w:rsidRDefault="009149C2" w:rsidP="009149C2">
      <w:r>
        <w:t xml:space="preserve">Governments around the world have introduced travel restrictions to try to contain the virus. Data from the flight tracking </w:t>
      </w:r>
      <w:r w:rsidRPr="0081106A">
        <w:t>service Flight Radar 24</w:t>
      </w:r>
      <w:r w:rsidR="0081106A" w:rsidRPr="0081106A">
        <w:rPr>
          <w:rStyle w:val="EndnoteReference"/>
        </w:rPr>
        <w:endnoteReference w:id="32"/>
      </w:r>
      <w:r w:rsidRPr="0081106A">
        <w:t xml:space="preserve"> shows</w:t>
      </w:r>
      <w:r>
        <w:t xml:space="preserve"> that the number of flights globally has </w:t>
      </w:r>
      <w:r w:rsidR="002F0173">
        <w:t>collapsed</w:t>
      </w:r>
      <w:r>
        <w:t xml:space="preserve">. With vastly reduced international travel, and people under lockdown, tourism is being severely impacted by COVID-19. </w:t>
      </w:r>
    </w:p>
    <w:p w14:paraId="6C16542F" w14:textId="53137518" w:rsidR="009149C2" w:rsidRDefault="009149C2" w:rsidP="009149C2">
      <w:pPr>
        <w:pStyle w:val="Heading3"/>
      </w:pPr>
      <w:bookmarkStart w:id="45" w:name="_Toc37754526"/>
      <w:r>
        <w:lastRenderedPageBreak/>
        <w:t>Stockpiling</w:t>
      </w:r>
      <w:bookmarkEnd w:id="45"/>
      <w:r>
        <w:t xml:space="preserve"> </w:t>
      </w:r>
    </w:p>
    <w:p w14:paraId="00823A63" w14:textId="7EBCC5B7" w:rsidR="002F0173" w:rsidRDefault="002F0173" w:rsidP="009149C2">
      <w:r w:rsidRPr="002F0173">
        <w:t xml:space="preserve">Supermarkets and online delivery services have reported a huge growth in demand with customers stockpiling goods such as toilet </w:t>
      </w:r>
      <w:r w:rsidR="008809F6">
        <w:t>course</w:t>
      </w:r>
      <w:r w:rsidRPr="002F0173">
        <w:t xml:space="preserve">, rice and orange juice as the pandemic escalates. This may seem good for supermarkets, but it takes money out of consumers’ pockets for spending on other </w:t>
      </w:r>
      <w:proofErr w:type="gramStart"/>
      <w:r w:rsidRPr="002F0173">
        <w:t>items, and</w:t>
      </w:r>
      <w:proofErr w:type="gramEnd"/>
      <w:r w:rsidRPr="002F0173">
        <w:t xml:space="preserve"> means disruption to supply chains.</w:t>
      </w:r>
    </w:p>
    <w:p w14:paraId="750BF571" w14:textId="6C83B60C" w:rsidR="009149C2" w:rsidRDefault="009149C2" w:rsidP="009149C2">
      <w:pPr>
        <w:pStyle w:val="Heading3"/>
      </w:pPr>
      <w:bookmarkStart w:id="46" w:name="_Toc37754527"/>
      <w:r>
        <w:t>Factory Production Decline</w:t>
      </w:r>
      <w:bookmarkEnd w:id="46"/>
      <w:r>
        <w:t xml:space="preserve"> </w:t>
      </w:r>
    </w:p>
    <w:p w14:paraId="13F5E41B" w14:textId="23619C73" w:rsidR="009149C2" w:rsidRDefault="009149C2" w:rsidP="009149C2">
      <w:r>
        <w:t>In China, where the coronavirus first appeared, industrial production, sales and investment all fell in the first two months of the year, compared with the same period in 2019. China makes up a third of manufacturing globally and is the world's largest exporter of goods.</w:t>
      </w:r>
    </w:p>
    <w:p w14:paraId="5953AD82" w14:textId="46F0C987" w:rsidR="009149C2" w:rsidRDefault="009149C2" w:rsidP="009149C2">
      <w:r>
        <w:t xml:space="preserve">Restrictions have affected the supply chains of manufacturing companies across the world. </w:t>
      </w:r>
    </w:p>
    <w:p w14:paraId="4886F8EA" w14:textId="3566BAE8" w:rsidR="009149C2" w:rsidRDefault="009149C2" w:rsidP="009149C2">
      <w:pPr>
        <w:pStyle w:val="Heading3"/>
      </w:pPr>
      <w:bookmarkStart w:id="47" w:name="_Toc37754528"/>
      <w:r>
        <w:t>Global Growth</w:t>
      </w:r>
      <w:bookmarkEnd w:id="47"/>
      <w:r>
        <w:t xml:space="preserve">  </w:t>
      </w:r>
    </w:p>
    <w:p w14:paraId="6CC26B40" w14:textId="77777777" w:rsidR="009149C2" w:rsidRDefault="009149C2" w:rsidP="009149C2">
      <w:r>
        <w:t>If the economy is growing, that generally means more wealth and more new jobs.</w:t>
      </w:r>
    </w:p>
    <w:p w14:paraId="79995B8D" w14:textId="7279F052" w:rsidR="009149C2" w:rsidRDefault="00D25F1E" w:rsidP="009149C2">
      <w:r>
        <w:t>It is</w:t>
      </w:r>
      <w:r w:rsidR="009149C2">
        <w:t xml:space="preserve"> measured by looking at the percentage change in gross domestic product, or the value of goods and services produced, typically over three months or a year.</w:t>
      </w:r>
    </w:p>
    <w:p w14:paraId="4F9335C2" w14:textId="77777777" w:rsidR="009149C2" w:rsidRDefault="009149C2" w:rsidP="009149C2"/>
    <w:p w14:paraId="28A16A2C" w14:textId="159B6028" w:rsidR="009149C2" w:rsidRDefault="009149C2" w:rsidP="005C4253">
      <w:r>
        <w:t>The world's economy could grow at its slowest rate since 2009 this year due to the coronavirus outbreak, according to the Organisation for Economic Cooperation and Development (OECD).</w:t>
      </w:r>
      <w:r w:rsidR="005C4253">
        <w:t xml:space="preserve"> </w:t>
      </w:r>
    </w:p>
    <w:p w14:paraId="2F7A557E" w14:textId="77777777" w:rsidR="009149C2" w:rsidRDefault="009149C2" w:rsidP="009149C2"/>
    <w:p w14:paraId="2688EB97" w14:textId="0F023B3B" w:rsidR="009149C2" w:rsidRDefault="009149C2" w:rsidP="009149C2">
      <w:r>
        <w:t xml:space="preserve">The economic impact of COVID-19 on the world economy depends on two main factors: </w:t>
      </w:r>
    </w:p>
    <w:p w14:paraId="5EB86581" w14:textId="4FE9F491" w:rsidR="009149C2" w:rsidRDefault="009149C2" w:rsidP="00996219">
      <w:pPr>
        <w:pStyle w:val="ListParagraph"/>
        <w:numPr>
          <w:ilvl w:val="0"/>
          <w:numId w:val="6"/>
        </w:numPr>
      </w:pPr>
      <w:r>
        <w:t>How quickly and effective</w:t>
      </w:r>
      <w:r w:rsidR="004873A8">
        <w:t>ly</w:t>
      </w:r>
      <w:r>
        <w:t xml:space="preserve"> the virus spread is brought under control. 2-3 months per country is considered reasonable. </w:t>
      </w:r>
    </w:p>
    <w:p w14:paraId="49CE5C21" w14:textId="7B0E105F" w:rsidR="009149C2" w:rsidRDefault="009149C2" w:rsidP="00FC42B0">
      <w:pPr>
        <w:pStyle w:val="ListParagraph"/>
        <w:numPr>
          <w:ilvl w:val="0"/>
          <w:numId w:val="6"/>
        </w:numPr>
      </w:pPr>
      <w:r>
        <w:t>How strong and fast government financial policy responses are</w:t>
      </w:r>
      <w:r>
        <w:rPr>
          <w:rStyle w:val="EndnoteReference"/>
        </w:rPr>
        <w:endnoteReference w:id="33"/>
      </w:r>
      <w:r>
        <w:t xml:space="preserve"> </w:t>
      </w:r>
    </w:p>
    <w:p w14:paraId="1F4F425C" w14:textId="1C6A4235" w:rsidR="009149C2" w:rsidRDefault="005C4253" w:rsidP="00F41258">
      <w:pPr>
        <w:pStyle w:val="Heading3"/>
      </w:pPr>
      <w:bookmarkStart w:id="48" w:name="_Toc37754529"/>
      <w:r>
        <w:t>A Perspective from McKinsey and Company</w:t>
      </w:r>
      <w:bookmarkEnd w:id="48"/>
    </w:p>
    <w:p w14:paraId="7F729E5D" w14:textId="2AD450CC" w:rsidR="009149C2" w:rsidRDefault="009149C2" w:rsidP="00FC42B0">
      <w:r>
        <w:t>As of April 2020, McKinsey and Company, a major business consulting group, proposes that two scenarios are possible:</w:t>
      </w:r>
    </w:p>
    <w:p w14:paraId="04CC0014" w14:textId="77777777" w:rsidR="009149C2" w:rsidRDefault="009149C2" w:rsidP="00FC42B0"/>
    <w:p w14:paraId="056ACFA2" w14:textId="783A5A9D" w:rsidR="00EF23FF" w:rsidRDefault="009149C2" w:rsidP="00FC42B0">
      <w:r w:rsidRPr="009149C2">
        <w:rPr>
          <w:b/>
          <w:bCs/>
        </w:rPr>
        <w:t>Delayed recovery</w:t>
      </w:r>
      <w:r>
        <w:t xml:space="preserve"> - </w:t>
      </w:r>
      <w:r w:rsidRPr="009149C2">
        <w:t xml:space="preserve">Large-scale quarantines, travel restrictions, and social-distancing measures drive a sharp fall in consumer and business spending until the end of </w:t>
      </w:r>
      <w:r>
        <w:t>June</w:t>
      </w:r>
      <w:r w:rsidRPr="009149C2">
        <w:t>, producing a recession. Consumers stay home, businesses lose revenue and lay off workers, and unemployment levels rise sharply. Business investment contracts, and corporate bankruptcies soar, putting significant pressure on the banking and financial system. Global GDP in 2020 falls slightly.</w:t>
      </w:r>
    </w:p>
    <w:p w14:paraId="076F2FDE" w14:textId="4F8C0B0D" w:rsidR="009149C2" w:rsidRDefault="009149C2" w:rsidP="00FC42B0"/>
    <w:p w14:paraId="0572EA4C" w14:textId="4AEE58AD" w:rsidR="00BB416E" w:rsidRDefault="009149C2" w:rsidP="005C4253">
      <w:r w:rsidRPr="009149C2">
        <w:rPr>
          <w:b/>
          <w:bCs/>
        </w:rPr>
        <w:t>Prolonged contraction</w:t>
      </w:r>
      <w:r>
        <w:t xml:space="preserve"> - </w:t>
      </w:r>
      <w:r w:rsidRPr="009149C2">
        <w:t>Even countries that have been successful in controlling the epidemic are forced to keep some public-health measures in place to prevent resurgence.</w:t>
      </w:r>
      <w:r>
        <w:t xml:space="preserve"> </w:t>
      </w:r>
      <w:r w:rsidRPr="009149C2">
        <w:t xml:space="preserve">The global economic impact is severe, approaching the global financial crisis of 2008–09. </w:t>
      </w:r>
      <w:r w:rsidRPr="009149C2">
        <w:lastRenderedPageBreak/>
        <w:t>GDP contracts significantly in most major economies in 2020</w:t>
      </w:r>
      <w:r w:rsidR="00D25F1E">
        <w:t>.</w:t>
      </w:r>
      <w:r>
        <w:t xml:space="preserve"> A</w:t>
      </w:r>
      <w:r w:rsidRPr="009149C2">
        <w:t xml:space="preserve"> full-scale banking crisis is averted because of banks’ strong capitalization and the </w:t>
      </w:r>
      <w:r>
        <w:t>s</w:t>
      </w:r>
      <w:r w:rsidRPr="009149C2">
        <w:t>upervision now in place</w:t>
      </w:r>
      <w:r>
        <w:t xml:space="preserve"> since the 2008 financial crisis.</w:t>
      </w:r>
      <w:r w:rsidR="00D25F1E">
        <w:t>”</w:t>
      </w:r>
      <w:r>
        <w:t xml:space="preserve"> </w:t>
      </w:r>
    </w:p>
    <w:p w14:paraId="3B7861B8" w14:textId="77777777" w:rsidR="00AE3B46" w:rsidRDefault="00AE3B46">
      <w:pPr>
        <w:rPr>
          <w:rFonts w:eastAsiaTheme="majorEastAsia" w:cstheme="majorBidi"/>
          <w:b/>
          <w:bCs/>
          <w:color w:val="000000" w:themeColor="text1"/>
          <w:sz w:val="56"/>
          <w:szCs w:val="26"/>
        </w:rPr>
      </w:pPr>
      <w:r>
        <w:br w:type="page"/>
      </w:r>
    </w:p>
    <w:p w14:paraId="772A38AE" w14:textId="33EA3823" w:rsidR="004607E6" w:rsidRDefault="004607E6" w:rsidP="00BB416E">
      <w:pPr>
        <w:pStyle w:val="Heading2"/>
      </w:pPr>
      <w:bookmarkStart w:id="49" w:name="_Toc37754530"/>
      <w:r>
        <w:lastRenderedPageBreak/>
        <w:t>Exercise 2</w:t>
      </w:r>
      <w:bookmarkEnd w:id="49"/>
    </w:p>
    <w:p w14:paraId="6B9CC23B" w14:textId="7886CB7B" w:rsidR="004607E6" w:rsidRDefault="004607E6" w:rsidP="004607E6">
      <w:r>
        <w:t xml:space="preserve">Discuss the following: </w:t>
      </w:r>
    </w:p>
    <w:p w14:paraId="605306B7" w14:textId="77777777" w:rsidR="00C04FA7" w:rsidRDefault="00C04FA7" w:rsidP="004607E6"/>
    <w:p w14:paraId="6DB24AB3" w14:textId="52960538" w:rsidR="004607E6" w:rsidRDefault="004607E6" w:rsidP="004607E6">
      <w:r>
        <w:t>1. Imagine yourself in charge of a</w:t>
      </w:r>
      <w:r w:rsidR="00C04FA7">
        <w:t xml:space="preserve"> city</w:t>
      </w:r>
      <w:r>
        <w:t xml:space="preserve"> hospital. How would you prioritise your preparation for </w:t>
      </w:r>
      <w:r w:rsidR="00C04FA7">
        <w:t>a</w:t>
      </w:r>
      <w:r>
        <w:t xml:space="preserve"> surge in patients suffering from COVID-19? </w:t>
      </w:r>
      <w:r w:rsidR="00C04FA7">
        <w:t xml:space="preserve">Adapt this H1N1 planning checklist from the World Health Organisation to shape your list - </w:t>
      </w:r>
      <w:r w:rsidR="00C04FA7" w:rsidRPr="00C04FA7">
        <w:t>http://www.euro.who.int/__data/assets/pdf_file/0004/78988/E93006.pdf</w:t>
      </w:r>
      <w:r w:rsidR="00C04FA7">
        <w:t xml:space="preserve"> </w:t>
      </w:r>
    </w:p>
    <w:p w14:paraId="38280DDA" w14:textId="77777777" w:rsidR="00C04FA7" w:rsidRDefault="00C04FA7" w:rsidP="004607E6"/>
    <w:p w14:paraId="5FFB5E61" w14:textId="16077BE0" w:rsidR="004607E6" w:rsidRDefault="00C04FA7" w:rsidP="004607E6">
      <w:r>
        <w:t>2. What should the main messages be in a 30 second television COVID-19 public health campaign?</w:t>
      </w:r>
    </w:p>
    <w:p w14:paraId="17527D1A" w14:textId="77777777" w:rsidR="00C04FA7" w:rsidRDefault="00C04FA7" w:rsidP="004607E6"/>
    <w:p w14:paraId="75455EC8" w14:textId="73A836FD" w:rsidR="004607E6" w:rsidRPr="004607E6" w:rsidRDefault="00C04FA7" w:rsidP="004607E6">
      <w:r>
        <w:t xml:space="preserve">3. You are a Treasury Minister in a small country. What kinds of economic problems will you have to deal with? What are your options? Use this article from the World Economic Forum to shape your argument - </w:t>
      </w:r>
      <w:r w:rsidRPr="00C04FA7">
        <w:t>https://www.weforum.org/agenda/2020/03/how-governments-can-soften-the-economic-blow-of-coronavirus/</w:t>
      </w:r>
      <w:r>
        <w:t xml:space="preserve"> </w:t>
      </w:r>
    </w:p>
    <w:p w14:paraId="4B81D502" w14:textId="21194303" w:rsidR="00BB416E" w:rsidRDefault="00BB416E" w:rsidP="00BB416E">
      <w:pPr>
        <w:pStyle w:val="Heading2"/>
      </w:pPr>
      <w:bookmarkStart w:id="50" w:name="_Toc37754531"/>
      <w:r>
        <w:t>Checkpoint 2</w:t>
      </w:r>
      <w:bookmarkEnd w:id="50"/>
    </w:p>
    <w:p w14:paraId="798D0A53" w14:textId="4C6B16C3" w:rsidR="00BB416E" w:rsidRDefault="00BB416E" w:rsidP="00BB416E">
      <w:r>
        <w:t>1. What has caused the most premature deaths among the humans</w:t>
      </w:r>
    </w:p>
    <w:p w14:paraId="32D1FDE6" w14:textId="77777777" w:rsidR="00BB416E" w:rsidRDefault="00BB416E" w:rsidP="00BB416E">
      <w:pPr>
        <w:ind w:left="720"/>
      </w:pPr>
      <w:r>
        <w:t>Heart attacks</w:t>
      </w:r>
    </w:p>
    <w:p w14:paraId="3D064230" w14:textId="77777777" w:rsidR="00BB416E" w:rsidRDefault="00BB416E" w:rsidP="00BB416E">
      <w:pPr>
        <w:ind w:left="720"/>
      </w:pPr>
      <w:r>
        <w:t>Wars</w:t>
      </w:r>
    </w:p>
    <w:p w14:paraId="3425F8EA" w14:textId="77777777" w:rsidR="00BB416E" w:rsidRDefault="00BB416E" w:rsidP="00BB416E">
      <w:pPr>
        <w:ind w:left="720"/>
      </w:pPr>
      <w:r>
        <w:t>Viruses, bacteria and parasites</w:t>
      </w:r>
    </w:p>
    <w:p w14:paraId="2FCAFBCE" w14:textId="77777777" w:rsidR="00BB416E" w:rsidRDefault="00BB416E" w:rsidP="00BB416E">
      <w:pPr>
        <w:ind w:left="720"/>
      </w:pPr>
      <w:r>
        <w:t>Earthquakes and volcanoes</w:t>
      </w:r>
    </w:p>
    <w:p w14:paraId="192ADCAA" w14:textId="77777777" w:rsidR="00BB416E" w:rsidRDefault="00BB416E" w:rsidP="00BB416E">
      <w:pPr>
        <w:ind w:left="720"/>
      </w:pPr>
      <w:r>
        <w:t>Meteorites</w:t>
      </w:r>
    </w:p>
    <w:p w14:paraId="3888F789" w14:textId="77777777" w:rsidR="00BB416E" w:rsidRDefault="00BB416E" w:rsidP="00BB416E"/>
    <w:p w14:paraId="60C1BF3D" w14:textId="042F3907" w:rsidR="00BB416E" w:rsidRDefault="00BB416E" w:rsidP="00BB416E">
      <w:r>
        <w:t xml:space="preserve">2. </w:t>
      </w:r>
      <w:r w:rsidRPr="00701498">
        <w:t xml:space="preserve">The 1918 flu virus infected </w:t>
      </w:r>
      <w:r>
        <w:t xml:space="preserve">every ______ </w:t>
      </w:r>
      <w:r w:rsidRPr="00701498">
        <w:t>people on the planet</w:t>
      </w:r>
      <w:r>
        <w:t xml:space="preserve"> </w:t>
      </w:r>
    </w:p>
    <w:p w14:paraId="3C892483" w14:textId="20F94182" w:rsidR="00BB416E" w:rsidRDefault="00BB416E" w:rsidP="00BB416E">
      <w:pPr>
        <w:ind w:left="720"/>
      </w:pPr>
      <w:r>
        <w:t>2 in 3</w:t>
      </w:r>
    </w:p>
    <w:p w14:paraId="5EBFC742" w14:textId="4520DA34" w:rsidR="00BB416E" w:rsidRDefault="00BB416E" w:rsidP="00BB416E">
      <w:pPr>
        <w:ind w:left="720"/>
      </w:pPr>
      <w:r>
        <w:t xml:space="preserve">1 in 50 </w:t>
      </w:r>
    </w:p>
    <w:p w14:paraId="1F0825FB" w14:textId="665AE4F7" w:rsidR="00BB416E" w:rsidRDefault="00BB416E" w:rsidP="00BB416E">
      <w:pPr>
        <w:ind w:left="720"/>
      </w:pPr>
      <w:r>
        <w:t xml:space="preserve">1 in 100 </w:t>
      </w:r>
    </w:p>
    <w:p w14:paraId="480EBBD6" w14:textId="3A81B168" w:rsidR="00BB416E" w:rsidRPr="00BB416E" w:rsidRDefault="00BB416E" w:rsidP="00BB416E">
      <w:pPr>
        <w:ind w:left="720"/>
        <w:rPr>
          <w:b/>
          <w:bCs/>
        </w:rPr>
      </w:pPr>
      <w:r w:rsidRPr="00BB416E">
        <w:rPr>
          <w:b/>
          <w:bCs/>
        </w:rPr>
        <w:t xml:space="preserve">1 in 3 </w:t>
      </w:r>
    </w:p>
    <w:p w14:paraId="1C7FC384" w14:textId="1009551D" w:rsidR="00BB416E" w:rsidRDefault="00BB416E" w:rsidP="00BB416E">
      <w:pPr>
        <w:ind w:left="720"/>
      </w:pPr>
      <w:r>
        <w:t xml:space="preserve">4 in 6 </w:t>
      </w:r>
    </w:p>
    <w:p w14:paraId="0E49A669" w14:textId="77777777" w:rsidR="00BB416E" w:rsidRDefault="00BB416E" w:rsidP="00BB416E"/>
    <w:p w14:paraId="325866A4" w14:textId="266D35B9" w:rsidR="00BB416E" w:rsidRDefault="00BB416E" w:rsidP="00BB416E">
      <w:r>
        <w:t xml:space="preserve">3. The pandemic of 2009 was called </w:t>
      </w:r>
    </w:p>
    <w:p w14:paraId="37A75938" w14:textId="45F306CF" w:rsidR="00BB416E" w:rsidRDefault="00BB416E" w:rsidP="00BB416E">
      <w:pPr>
        <w:ind w:left="720"/>
      </w:pPr>
      <w:r>
        <w:t>AIDS</w:t>
      </w:r>
    </w:p>
    <w:p w14:paraId="17590E64" w14:textId="16C99DC3" w:rsidR="00BB416E" w:rsidRDefault="00BB416E" w:rsidP="00BB416E">
      <w:pPr>
        <w:ind w:left="720"/>
      </w:pPr>
      <w:r>
        <w:t>Smallpox</w:t>
      </w:r>
    </w:p>
    <w:p w14:paraId="10DC2700" w14:textId="16C18AE1" w:rsidR="00BB416E" w:rsidRPr="00BB416E" w:rsidRDefault="00BB416E" w:rsidP="00BB416E">
      <w:pPr>
        <w:ind w:left="720"/>
        <w:rPr>
          <w:b/>
          <w:bCs/>
        </w:rPr>
      </w:pPr>
      <w:r w:rsidRPr="00BB416E">
        <w:rPr>
          <w:b/>
          <w:bCs/>
        </w:rPr>
        <w:t>H1N1</w:t>
      </w:r>
    </w:p>
    <w:p w14:paraId="19F9A0D9" w14:textId="38228E69" w:rsidR="00BB416E" w:rsidRDefault="00BB416E" w:rsidP="00BB416E">
      <w:pPr>
        <w:ind w:left="720"/>
      </w:pPr>
      <w:r>
        <w:t>SARS</w:t>
      </w:r>
    </w:p>
    <w:p w14:paraId="049BD778" w14:textId="46B2C788" w:rsidR="00BB416E" w:rsidRDefault="00BB416E" w:rsidP="00BB416E">
      <w:pPr>
        <w:ind w:left="720"/>
      </w:pPr>
      <w:r>
        <w:t xml:space="preserve">MERS </w:t>
      </w:r>
    </w:p>
    <w:p w14:paraId="15D62247" w14:textId="77777777" w:rsidR="00BB416E" w:rsidRDefault="00BB416E" w:rsidP="00BB416E"/>
    <w:p w14:paraId="25D6CC6B" w14:textId="5AFC4967" w:rsidR="00BB416E" w:rsidRDefault="00BB416E" w:rsidP="00BB416E">
      <w:r>
        <w:t>3.</w:t>
      </w:r>
      <w:r w:rsidR="00F41258">
        <w:t xml:space="preserve"> </w:t>
      </w:r>
      <w:r>
        <w:t>Which of the following is not likely to be a factor in a COVID-19 patient dying from it?</w:t>
      </w:r>
    </w:p>
    <w:p w14:paraId="3C6CDFFE" w14:textId="5277FAF8" w:rsidR="00BB416E" w:rsidRDefault="00BB416E" w:rsidP="00BB416E">
      <w:pPr>
        <w:ind w:left="720"/>
      </w:pPr>
      <w:r>
        <w:t xml:space="preserve">Age </w:t>
      </w:r>
    </w:p>
    <w:p w14:paraId="37D9DE51" w14:textId="74A66DEB" w:rsidR="00BB416E" w:rsidRDefault="00BB416E" w:rsidP="00BB416E">
      <w:pPr>
        <w:ind w:left="720"/>
      </w:pPr>
      <w:r>
        <w:t>Underlying health conditions</w:t>
      </w:r>
    </w:p>
    <w:p w14:paraId="3C328CB6" w14:textId="2FD3B84C" w:rsidR="00BB416E" w:rsidRDefault="00BB416E" w:rsidP="00BB416E">
      <w:pPr>
        <w:ind w:left="720"/>
      </w:pPr>
      <w:r>
        <w:t xml:space="preserve">Gender </w:t>
      </w:r>
    </w:p>
    <w:p w14:paraId="7CE389B2" w14:textId="77777777" w:rsidR="00BB416E" w:rsidRPr="00BB416E" w:rsidRDefault="00BB416E" w:rsidP="00BB416E">
      <w:pPr>
        <w:ind w:left="720"/>
        <w:rPr>
          <w:b/>
          <w:bCs/>
        </w:rPr>
      </w:pPr>
      <w:r w:rsidRPr="00BB416E">
        <w:rPr>
          <w:b/>
          <w:bCs/>
        </w:rPr>
        <w:t>Test results</w:t>
      </w:r>
    </w:p>
    <w:p w14:paraId="7A4D004C" w14:textId="38BA349B" w:rsidR="00BB416E" w:rsidRDefault="00BB416E" w:rsidP="00BB416E">
      <w:pPr>
        <w:ind w:left="720"/>
      </w:pPr>
      <w:r>
        <w:lastRenderedPageBreak/>
        <w:t>Ethnicity</w:t>
      </w:r>
    </w:p>
    <w:p w14:paraId="28C8785C" w14:textId="77777777" w:rsidR="00BB416E" w:rsidRDefault="00BB416E" w:rsidP="00BB416E"/>
    <w:p w14:paraId="73093EE5" w14:textId="0612C1D8" w:rsidR="00BB416E" w:rsidRDefault="00BB416E" w:rsidP="00BB416E">
      <w:r>
        <w:t>4. Which three factors in the history of human development affected the increase of pandemics</w:t>
      </w:r>
    </w:p>
    <w:p w14:paraId="44BEBB39" w14:textId="2DBE2AC7" w:rsidR="00BB416E" w:rsidRDefault="00BB416E" w:rsidP="00BB416E">
      <w:pPr>
        <w:ind w:left="720"/>
      </w:pPr>
      <w:r>
        <w:t>Wider knowledge about the viruses</w:t>
      </w:r>
    </w:p>
    <w:p w14:paraId="64214010" w14:textId="737BE776" w:rsidR="00BB416E" w:rsidRPr="00BB416E" w:rsidRDefault="00BB416E" w:rsidP="00BB416E">
      <w:pPr>
        <w:ind w:left="720"/>
        <w:rPr>
          <w:b/>
          <w:bCs/>
        </w:rPr>
      </w:pPr>
      <w:r w:rsidRPr="00BB416E">
        <w:rPr>
          <w:b/>
          <w:bCs/>
        </w:rPr>
        <w:t>Widespread trade</w:t>
      </w:r>
    </w:p>
    <w:p w14:paraId="6AA39527" w14:textId="736B8B88" w:rsidR="00BB416E" w:rsidRDefault="00BB416E" w:rsidP="00BB416E">
      <w:pPr>
        <w:ind w:left="720"/>
      </w:pPr>
      <w:r>
        <w:t>Development of new vaccines</w:t>
      </w:r>
    </w:p>
    <w:p w14:paraId="209DF63A" w14:textId="66541049" w:rsidR="00BB416E" w:rsidRPr="00BB416E" w:rsidRDefault="00BB416E" w:rsidP="00BB416E">
      <w:pPr>
        <w:ind w:left="720"/>
        <w:rPr>
          <w:b/>
          <w:bCs/>
        </w:rPr>
      </w:pPr>
      <w:r w:rsidRPr="00BB416E">
        <w:rPr>
          <w:b/>
          <w:bCs/>
        </w:rPr>
        <w:t>Urbanisation</w:t>
      </w:r>
    </w:p>
    <w:p w14:paraId="66FBC89D" w14:textId="2224702A" w:rsidR="00BB416E" w:rsidRPr="00BB416E" w:rsidRDefault="00BB416E" w:rsidP="00BB416E">
      <w:pPr>
        <w:ind w:left="720"/>
        <w:rPr>
          <w:b/>
          <w:bCs/>
        </w:rPr>
      </w:pPr>
      <w:r w:rsidRPr="00BB416E">
        <w:rPr>
          <w:b/>
          <w:bCs/>
        </w:rPr>
        <w:t>Increased contact with different populations of people, animals, and ecosystems</w:t>
      </w:r>
    </w:p>
    <w:p w14:paraId="0D1CB9C7" w14:textId="77777777" w:rsidR="00BB416E" w:rsidRDefault="00BB416E" w:rsidP="00BB416E"/>
    <w:p w14:paraId="4E778084" w14:textId="719FB188" w:rsidR="00BB416E" w:rsidRDefault="00BB416E" w:rsidP="00BB416E">
      <w:r>
        <w:t>5. The main problem to health services posed by COVID-19 is</w:t>
      </w:r>
    </w:p>
    <w:p w14:paraId="68DB3563" w14:textId="5FC1949D" w:rsidR="00BB416E" w:rsidRDefault="00BB416E" w:rsidP="00BB416E">
      <w:pPr>
        <w:ind w:left="720"/>
      </w:pPr>
      <w:r>
        <w:t>Lack of drugs</w:t>
      </w:r>
    </w:p>
    <w:p w14:paraId="47B0F5B6" w14:textId="770584D6" w:rsidR="00BB416E" w:rsidRPr="00BB416E" w:rsidRDefault="00BB416E" w:rsidP="00BB416E">
      <w:pPr>
        <w:ind w:left="720"/>
        <w:rPr>
          <w:b/>
          <w:bCs/>
        </w:rPr>
      </w:pPr>
      <w:r w:rsidRPr="00BB416E">
        <w:rPr>
          <w:b/>
          <w:bCs/>
        </w:rPr>
        <w:t xml:space="preserve">A wave of additional demands that can exceed capacity </w:t>
      </w:r>
    </w:p>
    <w:p w14:paraId="29C5F6E3" w14:textId="2C46226A" w:rsidR="00BB416E" w:rsidRDefault="00BB416E" w:rsidP="00BB416E">
      <w:pPr>
        <w:ind w:left="720"/>
      </w:pPr>
      <w:r>
        <w:t>Lack of trained staff</w:t>
      </w:r>
    </w:p>
    <w:p w14:paraId="19A30916" w14:textId="751C43BE" w:rsidR="00BB416E" w:rsidRDefault="00BB416E" w:rsidP="00BB416E">
      <w:pPr>
        <w:ind w:left="720"/>
      </w:pPr>
      <w:r>
        <w:t xml:space="preserve">Lack of equipment </w:t>
      </w:r>
    </w:p>
    <w:p w14:paraId="585FC210" w14:textId="7A74FBF5" w:rsidR="00BB416E" w:rsidRDefault="00BB416E" w:rsidP="00BB416E">
      <w:pPr>
        <w:ind w:left="720"/>
      </w:pPr>
      <w:r>
        <w:t>Lack of intensive care beds</w:t>
      </w:r>
    </w:p>
    <w:p w14:paraId="20F30E82" w14:textId="77777777" w:rsidR="00BB416E" w:rsidRDefault="00BB416E" w:rsidP="00BB416E"/>
    <w:p w14:paraId="7A3AFD67" w14:textId="736E1F30" w:rsidR="00BB416E" w:rsidRDefault="00BB416E" w:rsidP="00BB416E">
      <w:r>
        <w:t xml:space="preserve">6. What could make the most significant positive long-term impact on health services  </w:t>
      </w:r>
    </w:p>
    <w:p w14:paraId="6C0F0DDB" w14:textId="2F2DA943" w:rsidR="00BB416E" w:rsidRDefault="00BB416E" w:rsidP="00BB416E">
      <w:pPr>
        <w:ind w:left="720"/>
      </w:pPr>
      <w:r>
        <w:t>More money</w:t>
      </w:r>
    </w:p>
    <w:p w14:paraId="05C3461C" w14:textId="00F91AE4" w:rsidR="00BB416E" w:rsidRDefault="00BB416E" w:rsidP="00BB416E">
      <w:pPr>
        <w:ind w:left="720"/>
      </w:pPr>
      <w:r>
        <w:t xml:space="preserve">More ambulances </w:t>
      </w:r>
    </w:p>
    <w:p w14:paraId="757D4033" w14:textId="6FD8716E" w:rsidR="00BB416E" w:rsidRDefault="00BB416E" w:rsidP="00BB416E">
      <w:pPr>
        <w:ind w:left="720"/>
      </w:pPr>
      <w:r>
        <w:t xml:space="preserve">Drugs to treat the disease </w:t>
      </w:r>
    </w:p>
    <w:p w14:paraId="5D846EDD" w14:textId="1221C19B" w:rsidR="00BB416E" w:rsidRPr="00BB416E" w:rsidRDefault="00BB416E" w:rsidP="00BB416E">
      <w:pPr>
        <w:ind w:left="720"/>
        <w:rPr>
          <w:b/>
          <w:bCs/>
        </w:rPr>
      </w:pPr>
      <w:r w:rsidRPr="00BB416E">
        <w:rPr>
          <w:b/>
          <w:bCs/>
        </w:rPr>
        <w:t xml:space="preserve">A vaccine </w:t>
      </w:r>
    </w:p>
    <w:p w14:paraId="340D1C65" w14:textId="1EF7FC71" w:rsidR="00BB416E" w:rsidRDefault="00BB416E" w:rsidP="00BB416E">
      <w:pPr>
        <w:ind w:left="720"/>
      </w:pPr>
      <w:r>
        <w:t>More ICU beds</w:t>
      </w:r>
    </w:p>
    <w:p w14:paraId="3DFC3B0E" w14:textId="62AF5E02" w:rsidR="00BB416E" w:rsidRDefault="00BB416E" w:rsidP="00BB416E"/>
    <w:p w14:paraId="135AE3A2" w14:textId="32519967" w:rsidR="00BB416E" w:rsidRDefault="00BB416E" w:rsidP="00BB416E">
      <w:r>
        <w:t xml:space="preserve">7. What extra time-taking task do ambulance services have to undertake during the COVID-19 pandemic </w:t>
      </w:r>
    </w:p>
    <w:p w14:paraId="7CB67061" w14:textId="00433381" w:rsidR="00BB416E" w:rsidRDefault="00BB416E" w:rsidP="00BB416E">
      <w:pPr>
        <w:ind w:left="720"/>
      </w:pPr>
      <w:r>
        <w:t xml:space="preserve">Commission more ambulances </w:t>
      </w:r>
    </w:p>
    <w:p w14:paraId="2D1B8C91" w14:textId="6F38922F" w:rsidR="00BB416E" w:rsidRDefault="00BB416E" w:rsidP="00BB416E">
      <w:pPr>
        <w:ind w:left="720"/>
      </w:pPr>
      <w:r>
        <w:t xml:space="preserve">Train more drivers </w:t>
      </w:r>
    </w:p>
    <w:p w14:paraId="684D19FF" w14:textId="1B28B6D4" w:rsidR="00BB416E" w:rsidRDefault="00BB416E" w:rsidP="00BB416E">
      <w:pPr>
        <w:ind w:left="720"/>
      </w:pPr>
      <w:r>
        <w:t xml:space="preserve">Prioritising COVID-19 cases </w:t>
      </w:r>
    </w:p>
    <w:p w14:paraId="4093C55C" w14:textId="68909D6A" w:rsidR="00BB416E" w:rsidRPr="00BB416E" w:rsidRDefault="00BB416E" w:rsidP="00BB416E">
      <w:pPr>
        <w:ind w:left="720"/>
        <w:rPr>
          <w:b/>
          <w:bCs/>
        </w:rPr>
      </w:pPr>
      <w:r w:rsidRPr="00BB416E">
        <w:rPr>
          <w:b/>
          <w:bCs/>
        </w:rPr>
        <w:t>Disinfecting ambulance</w:t>
      </w:r>
      <w:r w:rsidR="00F41258">
        <w:rPr>
          <w:b/>
          <w:bCs/>
        </w:rPr>
        <w:t>s</w:t>
      </w:r>
    </w:p>
    <w:p w14:paraId="659067E8" w14:textId="5C580296" w:rsidR="00BB416E" w:rsidRDefault="00BB416E" w:rsidP="00BB416E">
      <w:pPr>
        <w:ind w:left="720"/>
      </w:pPr>
      <w:r>
        <w:t xml:space="preserve">Handle more oxygen cylinders </w:t>
      </w:r>
    </w:p>
    <w:p w14:paraId="37681FDE" w14:textId="309B464A" w:rsidR="00BB416E" w:rsidRDefault="00BB416E" w:rsidP="00BB416E">
      <w:pPr>
        <w:ind w:left="720"/>
      </w:pPr>
    </w:p>
    <w:p w14:paraId="22063907" w14:textId="71EEE4D6" w:rsidR="00BB416E" w:rsidRDefault="00BB416E" w:rsidP="00BB416E">
      <w:r>
        <w:t xml:space="preserve">8. Which of the following is not a direct effect of COVID-19 on society </w:t>
      </w:r>
    </w:p>
    <w:p w14:paraId="7D9183CD" w14:textId="36FFD837" w:rsidR="00BB416E" w:rsidRDefault="00BB416E" w:rsidP="00BB416E">
      <w:pPr>
        <w:ind w:left="720"/>
      </w:pPr>
      <w:r>
        <w:t xml:space="preserve">Panic buying and stockpiling </w:t>
      </w:r>
    </w:p>
    <w:p w14:paraId="75446579" w14:textId="10168841" w:rsidR="00BB416E" w:rsidRPr="00BB416E" w:rsidRDefault="00BB416E" w:rsidP="00BB416E">
      <w:pPr>
        <w:ind w:left="720"/>
        <w:rPr>
          <w:b/>
          <w:bCs/>
        </w:rPr>
      </w:pPr>
      <w:r w:rsidRPr="00BB416E">
        <w:rPr>
          <w:b/>
          <w:bCs/>
        </w:rPr>
        <w:t xml:space="preserve">Shortages of clean drinking water </w:t>
      </w:r>
    </w:p>
    <w:p w14:paraId="4B75EA06" w14:textId="0471F3B1" w:rsidR="00BB416E" w:rsidRDefault="00BB416E" w:rsidP="00BB416E">
      <w:pPr>
        <w:ind w:left="720"/>
      </w:pPr>
      <w:r>
        <w:t xml:space="preserve">Reductions in the use of public transportation </w:t>
      </w:r>
    </w:p>
    <w:p w14:paraId="20B661C8" w14:textId="5BAFD9DC" w:rsidR="00BB416E" w:rsidRDefault="00BB416E" w:rsidP="00BB416E">
      <w:pPr>
        <w:ind w:left="720"/>
      </w:pPr>
      <w:r>
        <w:t xml:space="preserve">Unemployment </w:t>
      </w:r>
    </w:p>
    <w:p w14:paraId="0445C243" w14:textId="74CDC75F" w:rsidR="00BB416E" w:rsidRDefault="00BB416E" w:rsidP="00BB416E">
      <w:pPr>
        <w:ind w:left="720"/>
      </w:pPr>
      <w:r>
        <w:t xml:space="preserve">Shortages of cleaning products </w:t>
      </w:r>
    </w:p>
    <w:p w14:paraId="04F7405D" w14:textId="1C6CE2D0" w:rsidR="00BB416E" w:rsidRDefault="00BB416E" w:rsidP="00BB416E"/>
    <w:p w14:paraId="184613CA" w14:textId="46DAC355" w:rsidR="00BB416E" w:rsidRDefault="00BB416E" w:rsidP="00BB416E">
      <w:r>
        <w:t xml:space="preserve">9. By April 2020, which of the following industries have been hardest hit by the pandemic </w:t>
      </w:r>
    </w:p>
    <w:p w14:paraId="2173C922" w14:textId="006FDD2B" w:rsidR="00BB416E" w:rsidRDefault="00BB416E" w:rsidP="00BB416E">
      <w:pPr>
        <w:ind w:left="720"/>
      </w:pPr>
      <w:r>
        <w:t xml:space="preserve">Mining </w:t>
      </w:r>
    </w:p>
    <w:p w14:paraId="5E846C72" w14:textId="6B8308FC" w:rsidR="00BB416E" w:rsidRDefault="00BB416E" w:rsidP="00BB416E">
      <w:pPr>
        <w:ind w:left="720"/>
      </w:pPr>
      <w:r>
        <w:t xml:space="preserve">Agriculture </w:t>
      </w:r>
    </w:p>
    <w:p w14:paraId="1CFC9BCB" w14:textId="22F6B410" w:rsidR="00BB416E" w:rsidRDefault="00BB416E" w:rsidP="00BB416E">
      <w:pPr>
        <w:ind w:left="720"/>
      </w:pPr>
      <w:r>
        <w:t xml:space="preserve">Utilities – e.g. energy and water </w:t>
      </w:r>
    </w:p>
    <w:p w14:paraId="3B190847" w14:textId="5088CAEF" w:rsidR="00BB416E" w:rsidRDefault="00BB416E" w:rsidP="00BB416E">
      <w:pPr>
        <w:ind w:left="720"/>
      </w:pPr>
      <w:r>
        <w:t>Digital services</w:t>
      </w:r>
    </w:p>
    <w:p w14:paraId="08D86DD9" w14:textId="14FD36B7" w:rsidR="00BB416E" w:rsidRDefault="00BB416E" w:rsidP="00BB416E">
      <w:pPr>
        <w:ind w:left="720"/>
        <w:rPr>
          <w:b/>
          <w:bCs/>
        </w:rPr>
      </w:pPr>
      <w:r w:rsidRPr="00BB416E">
        <w:rPr>
          <w:b/>
          <w:bCs/>
        </w:rPr>
        <w:t xml:space="preserve">Travel &amp; Tourism </w:t>
      </w:r>
    </w:p>
    <w:p w14:paraId="21CE90E6" w14:textId="2444E566" w:rsidR="00BB416E" w:rsidRDefault="00BB416E" w:rsidP="00BB416E">
      <w:pPr>
        <w:rPr>
          <w:b/>
          <w:bCs/>
        </w:rPr>
      </w:pPr>
    </w:p>
    <w:p w14:paraId="05A2D097" w14:textId="17700CDD" w:rsidR="00BB416E" w:rsidRDefault="00BB416E" w:rsidP="00BB416E">
      <w:r w:rsidRPr="00BB416E">
        <w:lastRenderedPageBreak/>
        <w:t>10.</w:t>
      </w:r>
      <w:r>
        <w:t xml:space="preserve"> Which two economic scenarios were presented as possibly in April 2020, McKinsey and Company</w:t>
      </w:r>
    </w:p>
    <w:p w14:paraId="23C6563E" w14:textId="1A72EE9A" w:rsidR="00DA511B" w:rsidRDefault="00DA511B" w:rsidP="00DA511B">
      <w:pPr>
        <w:ind w:left="720"/>
      </w:pPr>
      <w:r>
        <w:t>E</w:t>
      </w:r>
      <w:r w:rsidRPr="00DA511B">
        <w:t>xpansion</w:t>
      </w:r>
    </w:p>
    <w:p w14:paraId="6360F8A7" w14:textId="4C940E6C" w:rsidR="00BB416E" w:rsidRPr="00DA511B" w:rsidRDefault="00BB416E" w:rsidP="00DA511B">
      <w:pPr>
        <w:ind w:left="720"/>
        <w:rPr>
          <w:b/>
          <w:bCs/>
        </w:rPr>
      </w:pPr>
      <w:r w:rsidRPr="00DA511B">
        <w:rPr>
          <w:b/>
          <w:bCs/>
        </w:rPr>
        <w:t xml:space="preserve">Delayed recovery </w:t>
      </w:r>
      <w:r w:rsidR="00DA511B" w:rsidRPr="00DA511B">
        <w:rPr>
          <w:b/>
          <w:bCs/>
        </w:rPr>
        <w:t xml:space="preserve"> </w:t>
      </w:r>
    </w:p>
    <w:p w14:paraId="7D6419DD" w14:textId="48E51554" w:rsidR="00DA511B" w:rsidRDefault="00DA511B" w:rsidP="00DA511B">
      <w:pPr>
        <w:ind w:left="720"/>
      </w:pPr>
      <w:r>
        <w:t>P</w:t>
      </w:r>
      <w:r w:rsidRPr="00DA511B">
        <w:t>eak</w:t>
      </w:r>
    </w:p>
    <w:p w14:paraId="02212E22" w14:textId="08CEBA0B" w:rsidR="00BB416E" w:rsidRPr="00DA511B" w:rsidRDefault="00BB416E" w:rsidP="00DA511B">
      <w:pPr>
        <w:ind w:left="720"/>
        <w:rPr>
          <w:b/>
          <w:bCs/>
        </w:rPr>
      </w:pPr>
      <w:r w:rsidRPr="00DA511B">
        <w:rPr>
          <w:b/>
          <w:bCs/>
        </w:rPr>
        <w:t xml:space="preserve">Prolonged contraction </w:t>
      </w:r>
      <w:r w:rsidR="00DA511B" w:rsidRPr="00DA511B">
        <w:rPr>
          <w:b/>
          <w:bCs/>
        </w:rPr>
        <w:t xml:space="preserve"> </w:t>
      </w:r>
    </w:p>
    <w:p w14:paraId="65E334EF" w14:textId="1CF1603F" w:rsidR="00DA511B" w:rsidRPr="00BB416E" w:rsidRDefault="00DA511B" w:rsidP="00DA511B">
      <w:pPr>
        <w:ind w:left="720"/>
      </w:pPr>
      <w:r>
        <w:t>T</w:t>
      </w:r>
      <w:r w:rsidRPr="00DA511B">
        <w:t>rough</w:t>
      </w:r>
    </w:p>
    <w:p w14:paraId="67F9DC03" w14:textId="77777777" w:rsidR="00AE3B46" w:rsidRDefault="00AE3B46">
      <w:pPr>
        <w:rPr>
          <w:rFonts w:eastAsiaTheme="majorEastAsia" w:cs="Times New Roman (Headings CS)"/>
          <w:b/>
          <w:bCs/>
          <w:sz w:val="56"/>
          <w:szCs w:val="32"/>
        </w:rPr>
      </w:pPr>
      <w:r>
        <w:br w:type="page"/>
      </w:r>
    </w:p>
    <w:p w14:paraId="0B9B3888" w14:textId="1449A2DE" w:rsidR="00A3257E" w:rsidRDefault="00A3257E" w:rsidP="00876146">
      <w:pPr>
        <w:pStyle w:val="Heading1"/>
      </w:pPr>
      <w:bookmarkStart w:id="51" w:name="_Toc37754532"/>
      <w:r>
        <w:lastRenderedPageBreak/>
        <w:t xml:space="preserve">How Can We Stop </w:t>
      </w:r>
      <w:r w:rsidR="00C927F0">
        <w:t>Pandemics</w:t>
      </w:r>
      <w:r>
        <w:t>?</w:t>
      </w:r>
      <w:bookmarkEnd w:id="51"/>
      <w:r>
        <w:t xml:space="preserve"> </w:t>
      </w:r>
    </w:p>
    <w:p w14:paraId="3C123EE6" w14:textId="49F8D305" w:rsidR="00D62944" w:rsidRPr="00C34303" w:rsidRDefault="00C927F0" w:rsidP="0081106A">
      <w:pPr>
        <w:pStyle w:val="Heading2"/>
      </w:pPr>
      <w:bookmarkStart w:id="52" w:name="OLE_LINK4"/>
      <w:bookmarkStart w:id="53" w:name="OLE_LINK5"/>
      <w:bookmarkStart w:id="54" w:name="_Toc37754533"/>
      <w:r>
        <w:t>Vaccines</w:t>
      </w:r>
      <w:bookmarkEnd w:id="52"/>
      <w:bookmarkEnd w:id="53"/>
      <w:bookmarkEnd w:id="54"/>
    </w:p>
    <w:p w14:paraId="2BAF3B39" w14:textId="213BE37A" w:rsidR="004A504D" w:rsidRDefault="004A504D" w:rsidP="004A504D">
      <w:r>
        <w:t xml:space="preserve">In </w:t>
      </w:r>
      <w:r w:rsidR="0081106A">
        <w:t>the “Living Things” section</w:t>
      </w:r>
      <w:r>
        <w:t xml:space="preserve"> we explored the immune system and how it works. </w:t>
      </w:r>
      <w:r w:rsidR="00D62944">
        <w:t>Vaccines build on the immune system to provide us with a defence against pathogens</w:t>
      </w:r>
      <w:r w:rsidR="0081106A">
        <w:rPr>
          <w:rStyle w:val="EndnoteReference"/>
        </w:rPr>
        <w:endnoteReference w:id="34"/>
      </w:r>
      <w:r w:rsidR="00D62944">
        <w:t xml:space="preserve">. </w:t>
      </w:r>
    </w:p>
    <w:p w14:paraId="5B6EF3A2" w14:textId="4A856B83" w:rsidR="003A073B" w:rsidRDefault="003A073B" w:rsidP="004A504D"/>
    <w:p w14:paraId="634BD016" w14:textId="016D2C09" w:rsidR="003A073B" w:rsidRDefault="003A073B" w:rsidP="003A073B">
      <w:r>
        <w:t>Edward Jenner, an English country doctor from Gloucestershire, administered the world’s first vaccination as a preventive treatment for smallpox, a disease that had killed millions of people over the centuries.</w:t>
      </w:r>
    </w:p>
    <w:p w14:paraId="6E7AB528" w14:textId="77777777" w:rsidR="003A073B" w:rsidRDefault="003A073B" w:rsidP="003A073B"/>
    <w:p w14:paraId="286FF0CE" w14:textId="625185C7" w:rsidR="003A073B" w:rsidRDefault="003A073B" w:rsidP="003A073B">
      <w:r>
        <w:t xml:space="preserve">Jenner noticed that milkmaids who had contracted a disease called cowpox did not catch smallpox. Unlike smallpox, cowpox led to few symptoms in these women. On May 14, 1796, Jenner took fluid from a cowpox blister and scratched it into the skin of an eight-year-old boy. A single blister rose up on the spot, but James soon recovered. On July 1, Jenner injected the boy again, this time with smallpox matter, and no disease developed. The vaccine was a success. </w:t>
      </w:r>
      <w:r w:rsidR="002F0173" w:rsidRPr="002F0173">
        <w:t>Fortunately</w:t>
      </w:r>
      <w:r w:rsidR="002F0173">
        <w:t>,</w:t>
      </w:r>
      <w:r w:rsidR="002F0173" w:rsidRPr="002F0173">
        <w:t xml:space="preserve"> </w:t>
      </w:r>
      <w:r w:rsidR="002F0173">
        <w:t>the process of developing</w:t>
      </w:r>
      <w:r w:rsidR="002F0173" w:rsidRPr="002F0173">
        <w:t xml:space="preserve"> vaccines has changed since that time.</w:t>
      </w:r>
      <w:r>
        <w:t xml:space="preserve"> </w:t>
      </w:r>
    </w:p>
    <w:p w14:paraId="7B8D4CAF" w14:textId="77777777" w:rsidR="003A073B" w:rsidRPr="00C34303" w:rsidRDefault="003A073B" w:rsidP="003A073B"/>
    <w:p w14:paraId="369CC8E1" w14:textId="615C0029" w:rsidR="00C34303" w:rsidRPr="00C34303" w:rsidRDefault="00C34303" w:rsidP="004A504D">
      <w:r w:rsidRPr="00C34303">
        <w:t xml:space="preserve">The first time the body encounters a </w:t>
      </w:r>
      <w:r w:rsidR="004A504D">
        <w:t>new pathogen</w:t>
      </w:r>
      <w:r w:rsidRPr="00C34303">
        <w:t xml:space="preserve">, it can take several days to </w:t>
      </w:r>
      <w:r w:rsidR="004A504D">
        <w:t>learn how to fight it off, by which time it may have spread far inside the body and done a lot of damage</w:t>
      </w:r>
      <w:r w:rsidRPr="00C34303">
        <w:t xml:space="preserve">. After the infection, the immune system remembers what it learned about how to protect the body against that </w:t>
      </w:r>
      <w:r w:rsidR="004A504D">
        <w:t>particular pathogen</w:t>
      </w:r>
      <w:r w:rsidRPr="00C34303">
        <w:t xml:space="preserve">. The body </w:t>
      </w:r>
      <w:r w:rsidR="004A504D">
        <w:t>creates</w:t>
      </w:r>
      <w:r w:rsidRPr="00C34303">
        <w:t xml:space="preserve"> </w:t>
      </w:r>
      <w:r w:rsidR="004A504D">
        <w:t>“</w:t>
      </w:r>
      <w:r w:rsidRPr="00C34303">
        <w:t>memory cells</w:t>
      </w:r>
      <w:r w:rsidR="004A504D">
        <w:t>”</w:t>
      </w:r>
      <w:r w:rsidRPr="00C34303">
        <w:t xml:space="preserve"> that go into action quickly if the body encounters the same </w:t>
      </w:r>
      <w:r w:rsidR="004A504D">
        <w:t>pathogen</w:t>
      </w:r>
      <w:r w:rsidRPr="00C34303">
        <w:t xml:space="preserve"> again</w:t>
      </w:r>
      <w:r w:rsidR="004A504D">
        <w:t xml:space="preserve">, and the immune system </w:t>
      </w:r>
      <w:r w:rsidRPr="00C34303">
        <w:t>produce</w:t>
      </w:r>
      <w:r w:rsidR="004A504D">
        <w:t>s</w:t>
      </w:r>
      <w:r w:rsidRPr="00C34303">
        <w:t xml:space="preserve"> antibodies </w:t>
      </w:r>
      <w:r w:rsidR="004A504D" w:rsidRPr="004A504D">
        <w:t>to fight microbes or the toxins (poisons) they produce</w:t>
      </w:r>
      <w:r w:rsidR="003A073B">
        <w:rPr>
          <w:rStyle w:val="EndnoteReference"/>
        </w:rPr>
        <w:endnoteReference w:id="35"/>
      </w:r>
      <w:r w:rsidR="004A504D" w:rsidRPr="004A504D">
        <w:t>.</w:t>
      </w:r>
    </w:p>
    <w:p w14:paraId="51DCB5A7" w14:textId="4DF81E0B" w:rsidR="00C34303" w:rsidRPr="004873A8" w:rsidRDefault="00C34303" w:rsidP="004873A8">
      <w:pPr>
        <w:pStyle w:val="Heading3"/>
        <w:rPr>
          <w:rFonts w:eastAsia="Times New Roman"/>
        </w:rPr>
      </w:pPr>
      <w:bookmarkStart w:id="55" w:name="_Toc37754534"/>
      <w:r w:rsidRPr="00C34303">
        <w:rPr>
          <w:rFonts w:eastAsia="Times New Roman"/>
        </w:rPr>
        <w:t xml:space="preserve">How </w:t>
      </w:r>
      <w:r w:rsidR="004A504D">
        <w:rPr>
          <w:rFonts w:eastAsia="Times New Roman"/>
        </w:rPr>
        <w:t>Are</w:t>
      </w:r>
      <w:r w:rsidRPr="00C34303">
        <w:rPr>
          <w:rFonts w:eastAsia="Times New Roman"/>
        </w:rPr>
        <w:t xml:space="preserve"> Vaccines</w:t>
      </w:r>
      <w:r w:rsidR="004A504D">
        <w:rPr>
          <w:rFonts w:eastAsia="Times New Roman"/>
        </w:rPr>
        <w:t xml:space="preserve"> Made</w:t>
      </w:r>
      <w:r w:rsidRPr="00C34303">
        <w:rPr>
          <w:rFonts w:eastAsia="Times New Roman"/>
        </w:rPr>
        <w:t>?</w:t>
      </w:r>
      <w:bookmarkEnd w:id="55"/>
    </w:p>
    <w:p w14:paraId="0C726C89" w14:textId="5D02C2C8" w:rsidR="004A504D" w:rsidRDefault="004A504D" w:rsidP="004A504D">
      <w:r>
        <w:t xml:space="preserve">The goal of vaccine development is to produce a </w:t>
      </w:r>
      <w:r w:rsidRPr="004A504D">
        <w:t>substance</w:t>
      </w:r>
      <w:r>
        <w:t xml:space="preserve"> called an antigen</w:t>
      </w:r>
      <w:r w:rsidRPr="004A504D">
        <w:t xml:space="preserve"> that causes your immune system to </w:t>
      </w:r>
      <w:r>
        <w:t xml:space="preserve">fight </w:t>
      </w:r>
      <w:r w:rsidR="005839EC">
        <w:t>a pathogen</w:t>
      </w:r>
      <w:r>
        <w:t xml:space="preserve"> with ’antibodies’</w:t>
      </w:r>
      <w:r w:rsidR="005839EC">
        <w:t xml:space="preserve">. </w:t>
      </w:r>
      <w:r>
        <w:t xml:space="preserve"> </w:t>
      </w:r>
      <w:r w:rsidRPr="004A504D">
        <w:t xml:space="preserve"> </w:t>
      </w:r>
      <w:r>
        <w:t xml:space="preserve"> </w:t>
      </w:r>
    </w:p>
    <w:p w14:paraId="39FEAC3B" w14:textId="77777777" w:rsidR="004A504D" w:rsidRPr="00C34303" w:rsidRDefault="004A504D" w:rsidP="004A504D"/>
    <w:p w14:paraId="60E2EE4B" w14:textId="71D2DEF6" w:rsidR="004A504D" w:rsidRDefault="004A504D" w:rsidP="004A504D">
      <w:r>
        <w:t>F</w:t>
      </w:r>
      <w:r w:rsidRPr="004A504D">
        <w:t>or 70 years</w:t>
      </w:r>
      <w:r>
        <w:t>, the main</w:t>
      </w:r>
      <w:r w:rsidRPr="004A504D">
        <w:t xml:space="preserve"> </w:t>
      </w:r>
      <w:r w:rsidRPr="00C34303">
        <w:t>method</w:t>
      </w:r>
      <w:r w:rsidRPr="004A504D">
        <w:t xml:space="preserve"> </w:t>
      </w:r>
      <w:r>
        <w:t>for making vaccine is to use e</w:t>
      </w:r>
      <w:r w:rsidRPr="00C34303">
        <w:t>ggs</w:t>
      </w:r>
      <w:r>
        <w:t>. W</w:t>
      </w:r>
      <w:r w:rsidR="00C34303" w:rsidRPr="00C34303">
        <w:t xml:space="preserve">hen flu vaccines are made, the </w:t>
      </w:r>
      <w:r>
        <w:t xml:space="preserve">flu </w:t>
      </w:r>
      <w:r w:rsidR="00C34303" w:rsidRPr="00C34303">
        <w:t>virus is</w:t>
      </w:r>
      <w:r>
        <w:t xml:space="preserve"> injected into and</w:t>
      </w:r>
      <w:r w:rsidR="00C34303" w:rsidRPr="00C34303">
        <w:t xml:space="preserve"> grown in the yolk of fertilised </w:t>
      </w:r>
      <w:r w:rsidRPr="00C34303">
        <w:t>hens’</w:t>
      </w:r>
      <w:r w:rsidR="00C34303" w:rsidRPr="00C34303">
        <w:t xml:space="preserve"> eggs</w:t>
      </w:r>
      <w:r>
        <w:t xml:space="preserve"> because they provide the right conditions and nutrients.</w:t>
      </w:r>
    </w:p>
    <w:p w14:paraId="61CA8C8A" w14:textId="11E2C945" w:rsidR="00C34303" w:rsidRDefault="00C34303" w:rsidP="004A504D"/>
    <w:p w14:paraId="5118794A" w14:textId="232776D8" w:rsidR="004A504D" w:rsidRDefault="004A504D" w:rsidP="004A504D">
      <w:r>
        <w:t xml:space="preserve">The viruses are then extracted and weakened </w:t>
      </w:r>
      <w:r w:rsidRPr="004A504D">
        <w:t xml:space="preserve">before they are put into the vaccine. </w:t>
      </w:r>
      <w:r>
        <w:t>Methods for weak</w:t>
      </w:r>
      <w:r w:rsidR="005839EC">
        <w:t>en</w:t>
      </w:r>
      <w:r>
        <w:t>ing the virus, and turning them into an antigen, includes changing or destroying the virus’ genes, so it replicates poorly or not at all, or only using a part of the virus in the vaccine. Because the antigen in the vaccine cannot reproduce, it is harmless.</w:t>
      </w:r>
    </w:p>
    <w:p w14:paraId="05EF9168" w14:textId="77777777" w:rsidR="004A504D" w:rsidRDefault="004A504D" w:rsidP="004A504D"/>
    <w:p w14:paraId="187268EC" w14:textId="463B4F24" w:rsidR="004A504D" w:rsidRDefault="004A504D" w:rsidP="004A504D">
      <w:r>
        <w:t>Most</w:t>
      </w:r>
      <w:r w:rsidRPr="004A504D">
        <w:t xml:space="preserve"> vaccines are</w:t>
      </w:r>
      <w:r>
        <w:t xml:space="preserve"> made</w:t>
      </w:r>
      <w:r w:rsidRPr="004A504D">
        <w:t xml:space="preserve"> in injectable form</w:t>
      </w:r>
      <w:r>
        <w:t xml:space="preserve"> and are mainly injected into muscle. </w:t>
      </w:r>
    </w:p>
    <w:p w14:paraId="6C5804F2" w14:textId="07C2B533" w:rsidR="004A504D" w:rsidRDefault="004A504D" w:rsidP="004A504D"/>
    <w:p w14:paraId="53AE0D9D" w14:textId="67CB104E" w:rsidR="004A504D" w:rsidRDefault="004A504D" w:rsidP="004A504D">
      <w:r>
        <w:lastRenderedPageBreak/>
        <w:t xml:space="preserve">Once in the body, the antigens are attacked by white blood cells and antibodies. </w:t>
      </w:r>
      <w:r w:rsidRPr="004A504D">
        <w:t>In general, it takes about two weeks after getting a vaccine for antibodies to develop in the body that protect against the diseases the vaccine is made to protect against</w:t>
      </w:r>
      <w:r>
        <w:rPr>
          <w:rStyle w:val="EndnoteReference"/>
        </w:rPr>
        <w:endnoteReference w:id="36"/>
      </w:r>
      <w:r w:rsidRPr="004A504D">
        <w:t>.</w:t>
      </w:r>
    </w:p>
    <w:p w14:paraId="59BCC05A" w14:textId="392C1E07" w:rsidR="004A504D" w:rsidRDefault="004A504D" w:rsidP="004A504D"/>
    <w:p w14:paraId="6C88CA82" w14:textId="71D282D0" w:rsidR="004A504D" w:rsidRDefault="004A504D" w:rsidP="004A504D">
      <w:r>
        <w:t xml:space="preserve">The next time the patient’s immune system is presented with a harmful version of same strain of virus, it recognises it and destroys it before it spreads.  </w:t>
      </w:r>
    </w:p>
    <w:p w14:paraId="741EA0D0" w14:textId="77777777" w:rsidR="00C34303" w:rsidRPr="00C34303" w:rsidRDefault="00C34303" w:rsidP="004A504D"/>
    <w:p w14:paraId="315614D2" w14:textId="0894947A" w:rsidR="00C34303" w:rsidRPr="00C34303" w:rsidRDefault="004A504D" w:rsidP="004A504D">
      <w:r>
        <w:t xml:space="preserve">Some viruses mutate quickly, and once it has changed it may not be recognised by the immune system anymore. This is why we need to have a different flu </w:t>
      </w:r>
      <w:r w:rsidR="005839EC">
        <w:t>vaccine</w:t>
      </w:r>
      <w:r>
        <w:t xml:space="preserve"> every year.  </w:t>
      </w:r>
    </w:p>
    <w:p w14:paraId="75828E7B" w14:textId="6C860034" w:rsidR="00D62944" w:rsidRPr="002F0173" w:rsidRDefault="00C34303" w:rsidP="002F0173">
      <w:pPr>
        <w:pStyle w:val="Heading3"/>
        <w:rPr>
          <w:rFonts w:eastAsia="Times New Roman"/>
        </w:rPr>
      </w:pPr>
      <w:bookmarkStart w:id="56" w:name="_Toc37754535"/>
      <w:r w:rsidRPr="00C34303">
        <w:rPr>
          <w:rFonts w:eastAsia="Times New Roman"/>
        </w:rPr>
        <w:t>Why Can’t we Have Vaccines Immediately?</w:t>
      </w:r>
      <w:bookmarkEnd w:id="56"/>
    </w:p>
    <w:p w14:paraId="64019EF7" w14:textId="34AC1BE3" w:rsidR="004A504D" w:rsidRDefault="00C34303" w:rsidP="004A504D">
      <w:r w:rsidRPr="00C34303">
        <w:t>The creation of a vaccine involves scientists and medical experts from around the world, and it usually requires 10 to 15 years of research before the vaccine is made available to the general public</w:t>
      </w:r>
      <w:r w:rsidR="005C4253">
        <w:rPr>
          <w:rStyle w:val="EndnoteReference"/>
        </w:rPr>
        <w:endnoteReference w:id="37"/>
      </w:r>
      <w:r w:rsidRPr="00C34303">
        <w:t xml:space="preserve">. </w:t>
      </w:r>
    </w:p>
    <w:p w14:paraId="003798D4" w14:textId="77777777" w:rsidR="004A504D" w:rsidRDefault="004A504D" w:rsidP="004A504D"/>
    <w:p w14:paraId="3ABAEC83" w14:textId="2099B948" w:rsidR="00C34303" w:rsidRPr="00C34303" w:rsidRDefault="00C34303" w:rsidP="004A504D">
      <w:r w:rsidRPr="00C34303">
        <w:t>The first step of this extensive process involves several years of laboratory research, in which scientists and researchers identify an antigen that can prevent a disease</w:t>
      </w:r>
      <w:r w:rsidR="005C4253">
        <w:rPr>
          <w:rStyle w:val="EndnoteReference"/>
        </w:rPr>
        <w:endnoteReference w:id="38"/>
      </w:r>
      <w:r w:rsidRPr="00C34303">
        <w:t>.</w:t>
      </w:r>
    </w:p>
    <w:p w14:paraId="134B3A40" w14:textId="77777777" w:rsidR="004A504D" w:rsidRDefault="004A504D" w:rsidP="004A504D"/>
    <w:p w14:paraId="15278851" w14:textId="53810F95" w:rsidR="004A504D" w:rsidRDefault="004A504D" w:rsidP="004A504D">
      <w:r w:rsidRPr="004A504D">
        <w:t>Vaccines are usually made by drug companies</w:t>
      </w:r>
      <w:r w:rsidR="00D62944">
        <w:t xml:space="preserve"> and they </w:t>
      </w:r>
      <w:r>
        <w:t xml:space="preserve">have to adhere to strict rules and laws that and </w:t>
      </w:r>
      <w:r w:rsidRPr="004A504D">
        <w:t xml:space="preserve">apply to </w:t>
      </w:r>
      <w:r>
        <w:t xml:space="preserve">the government for licences to develop specific drugs. </w:t>
      </w:r>
    </w:p>
    <w:p w14:paraId="68286CF8" w14:textId="7FA26C74" w:rsidR="004A504D" w:rsidRPr="004A504D" w:rsidRDefault="00C34303" w:rsidP="004A504D">
      <w:pPr>
        <w:pStyle w:val="Heading4"/>
      </w:pPr>
      <w:r w:rsidRPr="00C34303">
        <w:rPr>
          <w:rFonts w:eastAsia="Times New Roman"/>
        </w:rPr>
        <w:t>Exploratory Stage</w:t>
      </w:r>
    </w:p>
    <w:p w14:paraId="5870DE32" w14:textId="083B8228" w:rsidR="00C34303" w:rsidRPr="00C34303" w:rsidRDefault="00C34303" w:rsidP="004A504D">
      <w:r w:rsidRPr="00C34303">
        <w:t xml:space="preserve">This stage involves basic laboratory research and often lasts 2-4 years. </w:t>
      </w:r>
      <w:r w:rsidR="004A504D">
        <w:t>Here, s</w:t>
      </w:r>
      <w:r w:rsidRPr="00C34303">
        <w:t xml:space="preserve">cientists identify natural or synthetic antigens that might help prevent or treat a disease. </w:t>
      </w:r>
      <w:r w:rsidR="004A504D">
        <w:t xml:space="preserve"> </w:t>
      </w:r>
    </w:p>
    <w:p w14:paraId="6063973C" w14:textId="0CAB61E9" w:rsidR="00C34303" w:rsidRPr="00C34303" w:rsidRDefault="00C34303" w:rsidP="004A504D">
      <w:pPr>
        <w:pStyle w:val="Heading4"/>
        <w:rPr>
          <w:rFonts w:eastAsia="Times New Roman"/>
        </w:rPr>
      </w:pPr>
      <w:r w:rsidRPr="00C34303">
        <w:rPr>
          <w:rFonts w:eastAsia="Times New Roman"/>
        </w:rPr>
        <w:t>Testing process</w:t>
      </w:r>
    </w:p>
    <w:p w14:paraId="4C874AFE" w14:textId="23676CB1" w:rsidR="00C34303" w:rsidRDefault="00C34303" w:rsidP="004A504D">
      <w:r w:rsidRPr="00C34303">
        <w:t xml:space="preserve">Pre-clinical studies use tissue-culture or cell-culture systems and animal testing to assess the safety of the candidate vaccine </w:t>
      </w:r>
      <w:r w:rsidR="004A504D">
        <w:t>and</w:t>
      </w:r>
      <w:r w:rsidRPr="00C34303">
        <w:t xml:space="preserve"> ability to provoke an immune response. </w:t>
      </w:r>
      <w:r w:rsidR="004A504D">
        <w:t xml:space="preserve">  </w:t>
      </w:r>
    </w:p>
    <w:p w14:paraId="41D03AE4" w14:textId="77777777" w:rsidR="004A504D" w:rsidRPr="00C34303" w:rsidRDefault="004A504D" w:rsidP="004A504D"/>
    <w:p w14:paraId="7D54E044" w14:textId="6F76A1F0" w:rsidR="00C34303" w:rsidRDefault="00C34303" w:rsidP="004A504D">
      <w:r w:rsidRPr="00C34303">
        <w:t xml:space="preserve">Many candidate vaccines never progress beyond this stage because they fail to produce the desired immune response. </w:t>
      </w:r>
      <w:r w:rsidR="004A504D">
        <w:t xml:space="preserve"> </w:t>
      </w:r>
    </w:p>
    <w:p w14:paraId="352F6B79" w14:textId="77777777" w:rsidR="004A504D" w:rsidRPr="00C34303" w:rsidRDefault="004A504D" w:rsidP="004A504D"/>
    <w:p w14:paraId="694E43E6" w14:textId="66C615AE" w:rsidR="004A504D" w:rsidRDefault="004A504D" w:rsidP="004A504D">
      <w:r>
        <w:t>If vaccine progresses beyond pre-clinical studies, it is tested further in c</w:t>
      </w:r>
      <w:r w:rsidR="00C34303" w:rsidRPr="00C34303">
        <w:t xml:space="preserve">linical </w:t>
      </w:r>
      <w:r>
        <w:t>s</w:t>
      </w:r>
      <w:r w:rsidR="00C34303" w:rsidRPr="00C34303">
        <w:t xml:space="preserve">tudies with </w:t>
      </w:r>
      <w:r>
        <w:t>h</w:t>
      </w:r>
      <w:r w:rsidR="00C34303" w:rsidRPr="00C34303">
        <w:t xml:space="preserve">uman </w:t>
      </w:r>
      <w:r>
        <w:t>s</w:t>
      </w:r>
      <w:r w:rsidR="00C34303" w:rsidRPr="00C34303">
        <w:t>ubjects</w:t>
      </w:r>
      <w:r>
        <w:t>. This “</w:t>
      </w:r>
      <w:r w:rsidRPr="00C34303">
        <w:t>Phase 1</w:t>
      </w:r>
      <w:r>
        <w:t>” trial usually</w:t>
      </w:r>
      <w:r w:rsidR="00C34303" w:rsidRPr="00C34303">
        <w:t xml:space="preserve"> involves a small group of adults, usually between 20-80 subjects. </w:t>
      </w:r>
      <w:r>
        <w:t>T</w:t>
      </w:r>
      <w:r w:rsidR="00C34303" w:rsidRPr="00C34303">
        <w:t xml:space="preserve">he goals of </w:t>
      </w:r>
      <w:r>
        <w:t>testing here</w:t>
      </w:r>
      <w:r w:rsidR="00C34303" w:rsidRPr="00C34303">
        <w:t xml:space="preserve"> are to assess the safety of the candidate vaccine and to determine the type and extent of immune response that the vaccine provokes. </w:t>
      </w:r>
    </w:p>
    <w:p w14:paraId="79ED5ACB" w14:textId="77777777" w:rsidR="004A504D" w:rsidRDefault="004A504D" w:rsidP="004A504D"/>
    <w:p w14:paraId="4DF8295D" w14:textId="5A011D01" w:rsidR="00C34303" w:rsidRDefault="00C34303" w:rsidP="004A504D">
      <w:r w:rsidRPr="00C34303">
        <w:t xml:space="preserve">A promising </w:t>
      </w:r>
      <w:r w:rsidR="004A504D" w:rsidRPr="00C34303">
        <w:t>Phase 1</w:t>
      </w:r>
      <w:r w:rsidR="004A504D">
        <w:t xml:space="preserve"> </w:t>
      </w:r>
      <w:r w:rsidRPr="00C34303">
        <w:t xml:space="preserve">trial will progress to </w:t>
      </w:r>
      <w:r w:rsidR="004A504D">
        <w:t>“</w:t>
      </w:r>
      <w:r w:rsidRPr="00C34303">
        <w:t>Phase II Vaccine Trials</w:t>
      </w:r>
      <w:r w:rsidR="004A504D">
        <w:t>”. Here, a</w:t>
      </w:r>
      <w:r w:rsidRPr="00C34303">
        <w:t xml:space="preserve"> larger group of several hundred individuals participates in </w:t>
      </w:r>
      <w:r w:rsidR="004A504D">
        <w:t>the</w:t>
      </w:r>
      <w:r w:rsidRPr="00C34303">
        <w:t xml:space="preserve"> testing. </w:t>
      </w:r>
      <w:r w:rsidR="004A504D">
        <w:t>Here, the</w:t>
      </w:r>
      <w:r w:rsidRPr="00C34303">
        <w:t xml:space="preserve"> goals are to study the candidate vaccine’s safety, immunogenicity, proposed doses, schedule of immunizations, and method of delivery.</w:t>
      </w:r>
      <w:r w:rsidR="004A504D">
        <w:t xml:space="preserve"> </w:t>
      </w:r>
    </w:p>
    <w:p w14:paraId="77C298B6" w14:textId="77777777" w:rsidR="004A504D" w:rsidRPr="00C34303" w:rsidRDefault="004A504D" w:rsidP="004A504D"/>
    <w:p w14:paraId="6E73EC8E" w14:textId="28A7CDBD" w:rsidR="004A504D" w:rsidRDefault="004A504D" w:rsidP="004A504D">
      <w:r>
        <w:lastRenderedPageBreak/>
        <w:t>A s</w:t>
      </w:r>
      <w:r w:rsidR="00C34303" w:rsidRPr="00C34303">
        <w:t>uccessful Phase II candidate vaccine move</w:t>
      </w:r>
      <w:r>
        <w:t>s</w:t>
      </w:r>
      <w:r w:rsidR="00C34303" w:rsidRPr="00C34303">
        <w:t xml:space="preserve"> on to larger </w:t>
      </w:r>
      <w:r>
        <w:t xml:space="preserve">Phase III </w:t>
      </w:r>
      <w:r w:rsidR="00C34303" w:rsidRPr="00C34303">
        <w:t>trials, involving thousands to tens of thousands of people.</w:t>
      </w:r>
      <w:r>
        <w:t xml:space="preserve"> The</w:t>
      </w:r>
      <w:r w:rsidR="00C34303" w:rsidRPr="00C34303">
        <w:t xml:space="preserve"> </w:t>
      </w:r>
      <w:r>
        <w:t xml:space="preserve">main </w:t>
      </w:r>
      <w:r w:rsidR="00C34303" w:rsidRPr="00C34303">
        <w:t xml:space="preserve">Phase III goal is to assess vaccine safety </w:t>
      </w:r>
      <w:r>
        <w:t xml:space="preserve">and </w:t>
      </w:r>
      <w:r w:rsidR="00A35BDF">
        <w:t>efficacy</w:t>
      </w:r>
      <w:r w:rsidR="00A35BDF">
        <w:rPr>
          <w:rStyle w:val="EndnoteReference"/>
        </w:rPr>
        <w:endnoteReference w:id="39"/>
      </w:r>
      <w:r w:rsidR="00A35BDF">
        <w:t xml:space="preserve">, and </w:t>
      </w:r>
      <w:r>
        <w:t xml:space="preserve">uncover </w:t>
      </w:r>
      <w:r w:rsidR="00C34303" w:rsidRPr="00C34303">
        <w:t xml:space="preserve">side effects </w:t>
      </w:r>
      <w:r>
        <w:t xml:space="preserve">which </w:t>
      </w:r>
      <w:r w:rsidR="00C34303" w:rsidRPr="00C34303">
        <w:t>might not surface in the smaller groups of subjects tested in earlier phases</w:t>
      </w:r>
      <w:r w:rsidR="00A35BDF">
        <w:rPr>
          <w:rStyle w:val="EndnoteReference"/>
        </w:rPr>
        <w:endnoteReference w:id="40"/>
      </w:r>
      <w:r w:rsidR="00C34303" w:rsidRPr="00C34303">
        <w:t xml:space="preserve">. </w:t>
      </w:r>
      <w:r>
        <w:t xml:space="preserve"> </w:t>
      </w:r>
    </w:p>
    <w:p w14:paraId="6C5B514E" w14:textId="064B062A" w:rsidR="004A504D" w:rsidRDefault="004A504D" w:rsidP="004A504D"/>
    <w:p w14:paraId="10C0B371" w14:textId="515DAEBB" w:rsidR="00C34303" w:rsidRPr="00C34303" w:rsidRDefault="004A504D" w:rsidP="004A504D">
      <w:r>
        <w:t xml:space="preserve">Throughout the testing process, researchers ask if the vaccine under development </w:t>
      </w:r>
      <w:r w:rsidR="00C34303" w:rsidRPr="00C34303">
        <w:t>lead</w:t>
      </w:r>
      <w:r>
        <w:t>s</w:t>
      </w:r>
      <w:r w:rsidR="00C34303" w:rsidRPr="00C34303">
        <w:t xml:space="preserve"> to production of antibodies or other types of immune responses related to the pathogen</w:t>
      </w:r>
      <w:r w:rsidR="00A35BDF">
        <w:t>.</w:t>
      </w:r>
    </w:p>
    <w:p w14:paraId="4BB09E10" w14:textId="77777777" w:rsidR="00C34303" w:rsidRPr="00C34303" w:rsidRDefault="00C34303" w:rsidP="004A504D"/>
    <w:p w14:paraId="2570B698" w14:textId="0C7F8E9A" w:rsidR="004A504D" w:rsidRDefault="004A504D" w:rsidP="004A504D">
      <w:r>
        <w:t>After Phase III trials, the vaccine needs to be approved and licenced. This involves, for example, government agencies i</w:t>
      </w:r>
      <w:r w:rsidR="00C34303" w:rsidRPr="00C34303">
        <w:t>nspect</w:t>
      </w:r>
      <w:r>
        <w:t>ing</w:t>
      </w:r>
      <w:r w:rsidR="00C34303" w:rsidRPr="00C34303">
        <w:t xml:space="preserve"> the factory where the vaccine will be made and approv</w:t>
      </w:r>
      <w:r>
        <w:t>ing</w:t>
      </w:r>
      <w:r w:rsidR="00C34303" w:rsidRPr="00C34303">
        <w:t xml:space="preserve"> the </w:t>
      </w:r>
      <w:r w:rsidRPr="00C34303">
        <w:t>labelling</w:t>
      </w:r>
      <w:r w:rsidR="00C34303" w:rsidRPr="00C34303">
        <w:t xml:space="preserve"> of the vaccine.</w:t>
      </w:r>
    </w:p>
    <w:p w14:paraId="39D91C23" w14:textId="0460B154" w:rsidR="00D62944" w:rsidRDefault="00D62944" w:rsidP="00D62944">
      <w:pPr>
        <w:pStyle w:val="Heading4"/>
      </w:pPr>
      <w:r>
        <w:t>Licenced Phase</w:t>
      </w:r>
    </w:p>
    <w:p w14:paraId="680C0E4C" w14:textId="228CB8F4" w:rsidR="00C34303" w:rsidRDefault="00D62944" w:rsidP="004A504D">
      <w:r>
        <w:t xml:space="preserve">After successful Phase III trials, </w:t>
      </w:r>
      <w:r w:rsidR="004A504D">
        <w:t xml:space="preserve">the vaccine is licenced, </w:t>
      </w:r>
      <w:r>
        <w:t>mass produced, and released for use in medical practice. During this phase, g</w:t>
      </w:r>
      <w:r w:rsidR="004A504D">
        <w:t xml:space="preserve">overnment bodies </w:t>
      </w:r>
      <w:r w:rsidR="00C34303" w:rsidRPr="00C34303">
        <w:t xml:space="preserve">continue to monitor the production of the vaccine, including inspecting facilities and reviewing the manufacturer’s tests of lots of vaccines for potency, safety and purity. </w:t>
      </w:r>
      <w:r w:rsidR="004A504D">
        <w:t xml:space="preserve"> </w:t>
      </w:r>
    </w:p>
    <w:p w14:paraId="76F2F852" w14:textId="622D5181" w:rsidR="004A504D" w:rsidRDefault="004A504D" w:rsidP="004A504D"/>
    <w:p w14:paraId="547BC644" w14:textId="217F222D" w:rsidR="00C34303" w:rsidRDefault="004A504D" w:rsidP="004A504D">
      <w:r>
        <w:t xml:space="preserve">Throughout its life, a vaccine will continue to be monitored </w:t>
      </w:r>
      <w:r w:rsidR="00C34303" w:rsidRPr="00C34303">
        <w:t>for safety, efficacy, and other potential uses.</w:t>
      </w:r>
    </w:p>
    <w:p w14:paraId="26D5949A" w14:textId="60BD9CDB" w:rsidR="00D62944" w:rsidRPr="0081106A" w:rsidRDefault="00D62944" w:rsidP="0081106A">
      <w:pPr>
        <w:pStyle w:val="Heading3"/>
        <w:rPr>
          <w:rFonts w:eastAsia="Times New Roman"/>
        </w:rPr>
      </w:pPr>
      <w:bookmarkStart w:id="57" w:name="_Toc37754536"/>
      <w:r>
        <w:t>Towards a SARS-CoV-</w:t>
      </w:r>
      <w:r w:rsidR="00DD1CF0">
        <w:t>2</w:t>
      </w:r>
      <w:r>
        <w:t xml:space="preserve"> Vaccine</w:t>
      </w:r>
      <w:bookmarkEnd w:id="57"/>
    </w:p>
    <w:p w14:paraId="63546AD0" w14:textId="71669371" w:rsidR="00F03E1C" w:rsidRDefault="00F03E1C" w:rsidP="00F03E1C">
      <w:r w:rsidRPr="0028085B">
        <w:t xml:space="preserve">As yet, </w:t>
      </w:r>
      <w:r w:rsidR="00D25F1E" w:rsidRPr="0028085B">
        <w:t>it is</w:t>
      </w:r>
      <w:r w:rsidRPr="0028085B">
        <w:t xml:space="preserve"> not clear that we will be able to produce a vaccine for SARS-CoV-</w:t>
      </w:r>
      <w:r w:rsidR="00DD1CF0" w:rsidRPr="0028085B">
        <w:t xml:space="preserve">2, and to ensure we have a sense of scientific realism, we need to understand the what </w:t>
      </w:r>
      <w:proofErr w:type="spellStart"/>
      <w:r w:rsidR="00DD1CF0" w:rsidRPr="0028085B">
        <w:t>vaccinologist</w:t>
      </w:r>
      <w:proofErr w:type="spellEnd"/>
      <w:r w:rsidR="00DD1CF0" w:rsidRPr="0028085B">
        <w:t xml:space="preserve"> are saying. The following interview made on April 19</w:t>
      </w:r>
      <w:r w:rsidR="00DD1CF0" w:rsidRPr="0028085B">
        <w:rPr>
          <w:vertAlign w:val="superscript"/>
        </w:rPr>
        <w:t>th</w:t>
      </w:r>
      <w:proofErr w:type="gramStart"/>
      <w:r w:rsidR="00DD1CF0" w:rsidRPr="0028085B">
        <w:t xml:space="preserve"> 2020</w:t>
      </w:r>
      <w:proofErr w:type="gramEnd"/>
      <w:r w:rsidR="00DD1CF0" w:rsidRPr="0028085B">
        <w:t xml:space="preserve"> clearly sets out the science behind a SARS-CoV-2 vaccine.</w:t>
      </w:r>
      <w:r w:rsidR="00DD1CF0">
        <w:t xml:space="preserve"> </w:t>
      </w:r>
    </w:p>
    <w:p w14:paraId="7B0C2153" w14:textId="09A15E8E" w:rsidR="00DD1CF0" w:rsidRDefault="00DD1CF0" w:rsidP="00F03E1C"/>
    <w:p w14:paraId="3250B1EA" w14:textId="77777777" w:rsidR="00DD1CF0" w:rsidRDefault="00DD1CF0" w:rsidP="0028085B">
      <w:pPr>
        <w:keepNext/>
        <w:jc w:val="center"/>
      </w:pPr>
      <w:r w:rsidRPr="00DD1CF0">
        <w:drawing>
          <wp:inline distT="0" distB="0" distL="0" distR="0" wp14:anchorId="3309C989" wp14:editId="0AA5314C">
            <wp:extent cx="4112525" cy="2275567"/>
            <wp:effectExtent l="0" t="0" r="2540" b="0"/>
            <wp:docPr id="39" name="Picture 39"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9569" cy="2279465"/>
                    </a:xfrm>
                    <a:prstGeom prst="rect">
                      <a:avLst/>
                    </a:prstGeom>
                  </pic:spPr>
                </pic:pic>
              </a:graphicData>
            </a:graphic>
          </wp:inline>
        </w:drawing>
      </w:r>
    </w:p>
    <w:p w14:paraId="139BE096" w14:textId="238CE3AA" w:rsidR="00DD1CF0" w:rsidRDefault="00DD1CF0" w:rsidP="0028085B">
      <w:pPr>
        <w:pStyle w:val="Caption"/>
        <w:jc w:val="center"/>
      </w:pPr>
      <w:r>
        <w:t xml:space="preserve">Figure </w:t>
      </w:r>
      <w:fldSimple w:instr=" SEQ Figure \* ARABIC ">
        <w:r w:rsidR="0028085B">
          <w:rPr>
            <w:noProof/>
          </w:rPr>
          <w:t>22</w:t>
        </w:r>
      </w:fldSimple>
      <w:r>
        <w:t>. Professor Sarah Gilbert interview on the development of a SARS-CoV-2 vaccine</w:t>
      </w:r>
      <w:r w:rsidR="0028085B">
        <w:t>. Source BBC.</w:t>
      </w:r>
    </w:p>
    <w:p w14:paraId="49BAB125" w14:textId="7C63610F" w:rsidR="00DD1CF0" w:rsidRPr="0028085B" w:rsidRDefault="0028085B" w:rsidP="00F03E1C">
      <w:pPr>
        <w:rPr>
          <w:i/>
          <w:iCs/>
        </w:rPr>
      </w:pPr>
      <w:r w:rsidRPr="0028085B">
        <w:rPr>
          <w:i/>
          <w:iCs/>
        </w:rPr>
        <w:t>(</w:t>
      </w:r>
      <w:r w:rsidR="00DD1CF0" w:rsidRPr="0028085B">
        <w:rPr>
          <w:i/>
          <w:iCs/>
        </w:rPr>
        <w:t xml:space="preserve">Transcript available </w:t>
      </w:r>
      <w:r w:rsidRPr="0028085B">
        <w:rPr>
          <w:i/>
          <w:iCs/>
        </w:rPr>
        <w:t>at the bottom of this lecture.)</w:t>
      </w:r>
      <w:r w:rsidR="00DD1CF0" w:rsidRPr="0028085B">
        <w:rPr>
          <w:i/>
          <w:iCs/>
        </w:rPr>
        <w:t xml:space="preserve"> </w:t>
      </w:r>
    </w:p>
    <w:p w14:paraId="05CF0496" w14:textId="77777777" w:rsidR="00F03E1C" w:rsidRDefault="00F03E1C" w:rsidP="00D62944"/>
    <w:p w14:paraId="59347408" w14:textId="661C3D48" w:rsidR="00F03E1C" w:rsidRDefault="00F03E1C" w:rsidP="00D62944">
      <w:r>
        <w:lastRenderedPageBreak/>
        <w:t>I</w:t>
      </w:r>
      <w:r w:rsidRPr="00F03E1C">
        <w:t xml:space="preserve">n animal studies, coronaviruses stimulate strong immune responses, which seem capable of knocking out the virus. </w:t>
      </w:r>
      <w:r>
        <w:t xml:space="preserve">However, </w:t>
      </w:r>
      <w:r w:rsidRPr="00F03E1C">
        <w:t>with earlier SARS and MERS viruses, that natural immunity to these viruses is short-lived</w:t>
      </w:r>
      <w:r w:rsidR="00D25F1E">
        <w:t xml:space="preserve">. </w:t>
      </w:r>
      <w:r w:rsidR="00D25F1E" w:rsidRPr="00D25F1E">
        <w:t xml:space="preserve">In fact, some animals can be </w:t>
      </w:r>
      <w:proofErr w:type="spellStart"/>
      <w:r w:rsidR="00D25F1E" w:rsidRPr="00D25F1E">
        <w:t>reinfected</w:t>
      </w:r>
      <w:proofErr w:type="spellEnd"/>
      <w:r w:rsidR="00D25F1E" w:rsidRPr="00D25F1E">
        <w:t xml:space="preserve"> with the very same strain that caused infection in the first place</w:t>
      </w:r>
      <w:r>
        <w:rPr>
          <w:rStyle w:val="EndnoteReference"/>
        </w:rPr>
        <w:endnoteReference w:id="41"/>
      </w:r>
      <w:r w:rsidRPr="00F03E1C">
        <w:t xml:space="preserve">. </w:t>
      </w:r>
      <w:r>
        <w:t xml:space="preserve"> </w:t>
      </w:r>
    </w:p>
    <w:p w14:paraId="2145C854" w14:textId="77777777" w:rsidR="00D62944" w:rsidRDefault="00D62944" w:rsidP="00D62944"/>
    <w:p w14:paraId="393F9F38" w14:textId="0C6E10C5" w:rsidR="00D62944" w:rsidRDefault="00F03E1C" w:rsidP="00D62944">
      <w:r>
        <w:t>Nonetheless, a</w:t>
      </w:r>
      <w:r w:rsidR="00D62944">
        <w:t>bout 35 companies and academic institutions are racing to create a vaccine and at least four of which already have candidates they have been testing in animals.</w:t>
      </w:r>
      <w:r w:rsidR="0081106A">
        <w:t xml:space="preserve"> </w:t>
      </w:r>
      <w:r w:rsidR="00D62944">
        <w:t xml:space="preserve">This unprecedented speed is thanks in large part to early Chinese efforts to decipher the genetics of SARS-CoV-2. China shared their analysis in early January 2020, allowing research groups around the world to grow the live virus and study how it made people ill. </w:t>
      </w:r>
    </w:p>
    <w:p w14:paraId="3B873284" w14:textId="77777777" w:rsidR="00D62944" w:rsidRDefault="00D62944" w:rsidP="00D62944"/>
    <w:p w14:paraId="6A86AD08" w14:textId="13279E94" w:rsidR="00D62944" w:rsidRDefault="00D62944" w:rsidP="00D62944">
      <w:r>
        <w:t xml:space="preserve">Another reason for optimism is that SARS-CoV-2 is a member of the Coronavirus family, and because vaccines have been developed for other Coronaviruses, there is already some understanding of how to develop vaccines for it.  </w:t>
      </w:r>
    </w:p>
    <w:p w14:paraId="71FB4BE2" w14:textId="509B1F2D" w:rsidR="00D62944" w:rsidRDefault="00D62944" w:rsidP="00D62944"/>
    <w:p w14:paraId="6A07E7C6" w14:textId="5ED54820" w:rsidR="00D62944" w:rsidRDefault="00D62944" w:rsidP="00D62944">
      <w:r w:rsidRPr="00D62944">
        <w:t>Coronaviruses have caused two other epidemics</w:t>
      </w:r>
      <w:r>
        <w:t xml:space="preserve"> recently</w:t>
      </w:r>
      <w:r w:rsidRPr="00D62944">
        <w:t xml:space="preserve"> – </w:t>
      </w:r>
      <w:r>
        <w:t>SARS</w:t>
      </w:r>
      <w:r w:rsidRPr="00D62944">
        <w:t xml:space="preserve"> in China in 2002-04, and </w:t>
      </w:r>
      <w:r>
        <w:t xml:space="preserve">MERS </w:t>
      </w:r>
      <w:r w:rsidRPr="00D62944">
        <w:t xml:space="preserve">in </w:t>
      </w:r>
      <w:r>
        <w:t>the Middle East</w:t>
      </w:r>
      <w:r w:rsidRPr="00D62944">
        <w:t xml:space="preserve"> in 2012. In both cases, work began on vaccines that were later shelved when the </w:t>
      </w:r>
      <w:r>
        <w:t>epidemics</w:t>
      </w:r>
      <w:r w:rsidRPr="00D62944">
        <w:t xml:space="preserve"> were contained. S</w:t>
      </w:r>
      <w:r>
        <w:t>ARS</w:t>
      </w:r>
      <w:r w:rsidRPr="00D62944">
        <w:t>-CoV-2 shares between 80% and 90% of its genetic material with the virus that caused S</w:t>
      </w:r>
      <w:r>
        <w:t>ARS</w:t>
      </w:r>
      <w:r w:rsidRPr="00D62944">
        <w:t xml:space="preserve"> – hence its name. </w:t>
      </w:r>
      <w:r>
        <w:t>Drug companies are now</w:t>
      </w:r>
      <w:r w:rsidRPr="00D62944">
        <w:t xml:space="preserve"> repurpos</w:t>
      </w:r>
      <w:r>
        <w:t>ing</w:t>
      </w:r>
      <w:r w:rsidRPr="00D62944">
        <w:t xml:space="preserve"> </w:t>
      </w:r>
      <w:r>
        <w:t xml:space="preserve">earlier coronavirus </w:t>
      </w:r>
      <w:r w:rsidRPr="00D62944">
        <w:t>vaccine</w:t>
      </w:r>
      <w:r>
        <w:t xml:space="preserve"> development</w:t>
      </w:r>
      <w:r w:rsidRPr="00D62944">
        <w:t xml:space="preserve"> for S</w:t>
      </w:r>
      <w:r>
        <w:t>ARS</w:t>
      </w:r>
      <w:r w:rsidRPr="00D62944">
        <w:t>-CoV-2</w:t>
      </w:r>
      <w:r>
        <w:t xml:space="preserve">. </w:t>
      </w:r>
    </w:p>
    <w:p w14:paraId="6628F821" w14:textId="373CD076" w:rsidR="00D62944" w:rsidRDefault="00D62944" w:rsidP="00D62944"/>
    <w:p w14:paraId="33161ABB" w14:textId="7D7E4E78" w:rsidR="00D62944" w:rsidRDefault="00D62944" w:rsidP="00D62944">
      <w:r>
        <w:t xml:space="preserve">Despite the head start that drug companies have </w:t>
      </w:r>
      <w:r w:rsidR="00D25F1E">
        <w:t>it is</w:t>
      </w:r>
      <w:r>
        <w:t xml:space="preserve"> still essential to go through the rigorous testing processes before the vaccine is licenced for use on the general public.</w:t>
      </w:r>
      <w:r w:rsidR="0081106A">
        <w:t xml:space="preserve"> </w:t>
      </w:r>
      <w:r w:rsidRPr="00D62944">
        <w:t xml:space="preserve">Screening out </w:t>
      </w:r>
      <w:r>
        <w:t>unsafe or ineffective candidate vaccines is</w:t>
      </w:r>
      <w:r w:rsidRPr="00D62944">
        <w:t xml:space="preserve"> essential, which is why clinical trials can</w:t>
      </w:r>
      <w:r w:rsidR="002F0173">
        <w:t>no</w:t>
      </w:r>
      <w:r w:rsidRPr="00D62944">
        <w:t>t be skipped or hurried</w:t>
      </w:r>
      <w:r>
        <w:t xml:space="preserve">. Without thorough testing and screening at this phase, </w:t>
      </w:r>
      <w:r w:rsidR="00D25F1E">
        <w:t>it is</w:t>
      </w:r>
      <w:r>
        <w:t xml:space="preserve"> quite possible that a vaccine is released that does more damage than good. </w:t>
      </w:r>
    </w:p>
    <w:p w14:paraId="2D767EDC" w14:textId="35ED9477" w:rsidR="00D62944" w:rsidRDefault="00D62944" w:rsidP="00D62944"/>
    <w:p w14:paraId="2C570178" w14:textId="1D8D6B67" w:rsidR="00D62944" w:rsidRDefault="00D62944" w:rsidP="00D62944">
      <w:r>
        <w:t xml:space="preserve">Once testing is complete, another hurdle will be scaling up manufacturing to produce vaccines in the massive quantities needed across the world.  </w:t>
      </w:r>
    </w:p>
    <w:p w14:paraId="6FAE8ECF" w14:textId="2C155E5C" w:rsidR="00B91AB7" w:rsidRDefault="00A3257E" w:rsidP="00C34303">
      <w:pPr>
        <w:pStyle w:val="Heading2"/>
      </w:pPr>
      <w:bookmarkStart w:id="58" w:name="_Toc37754537"/>
      <w:r>
        <w:t>Can</w:t>
      </w:r>
      <w:r w:rsidR="00B91AB7">
        <w:t xml:space="preserve"> </w:t>
      </w:r>
      <w:r w:rsidR="0077337C">
        <w:t>Drugs</w:t>
      </w:r>
      <w:r w:rsidR="00B91AB7">
        <w:t xml:space="preserve"> </w:t>
      </w:r>
      <w:r w:rsidR="0077337C">
        <w:t>Work on Viruses</w:t>
      </w:r>
      <w:r w:rsidR="00B91AB7">
        <w:t>?</w:t>
      </w:r>
      <w:bookmarkEnd w:id="58"/>
      <w:r w:rsidR="00B91AB7">
        <w:t xml:space="preserve"> </w:t>
      </w:r>
    </w:p>
    <w:p w14:paraId="3AA80489" w14:textId="28F1E83A" w:rsidR="00D62944" w:rsidRDefault="00D62944" w:rsidP="00D62944">
      <w:r>
        <w:t xml:space="preserve">While we wait for a vaccine to become available, another way to relieve the effects of the virus is to use drugs to treat those who have the virus. </w:t>
      </w:r>
    </w:p>
    <w:p w14:paraId="6366B982" w14:textId="76E79228" w:rsidR="00A35BDF" w:rsidRDefault="00A35BDF" w:rsidP="00D62944"/>
    <w:p w14:paraId="2CDEF1E2" w14:textId="0728045D" w:rsidR="00A35BDF" w:rsidRDefault="00A35BDF" w:rsidP="00A35BDF">
      <w:r>
        <w:t xml:space="preserve">Health authorities have to be extremely careful about using drugs because drugs can cause harm as well as cure illness. The harm that an inappropriate drug causes may be worse than COVID-19 itself, so its critically important that they are tested first. </w:t>
      </w:r>
    </w:p>
    <w:p w14:paraId="5EEE25D8" w14:textId="30B569C9" w:rsidR="00A3257E" w:rsidRDefault="00A3257E" w:rsidP="00A3257E">
      <w:pPr>
        <w:pStyle w:val="Heading3"/>
      </w:pPr>
      <w:bookmarkStart w:id="59" w:name="_Toc37754538"/>
      <w:r>
        <w:t>Antibiotics</w:t>
      </w:r>
      <w:bookmarkEnd w:id="59"/>
      <w:r>
        <w:t xml:space="preserve"> </w:t>
      </w:r>
    </w:p>
    <w:p w14:paraId="57755AF2" w14:textId="753A08D9" w:rsidR="00C53B95" w:rsidRDefault="0077337C" w:rsidP="0077337C">
      <w:r>
        <w:t xml:space="preserve">A key drug used to fight disease is antibiotics. </w:t>
      </w:r>
      <w:r w:rsidR="00C53B95">
        <w:t>But a</w:t>
      </w:r>
      <w:r w:rsidR="00C53B95" w:rsidRPr="00C53B95">
        <w:t>ntibiotics don’t fight viruses – they fight bacteria</w:t>
      </w:r>
      <w:r w:rsidR="00C53B95">
        <w:rPr>
          <w:rStyle w:val="EndnoteReference"/>
        </w:rPr>
        <w:endnoteReference w:id="42"/>
      </w:r>
      <w:r w:rsidR="00C53B95">
        <w:t xml:space="preserve">. </w:t>
      </w:r>
      <w:proofErr w:type="spellStart"/>
      <w:r w:rsidR="00C53B95">
        <w:t>P</w:t>
      </w:r>
      <w:r w:rsidR="00C53B95" w:rsidRPr="00C53B95">
        <w:t>enicillin</w:t>
      </w:r>
      <w:r w:rsidR="00C53B95">
        <w:t>s</w:t>
      </w:r>
      <w:proofErr w:type="spellEnd"/>
      <w:r w:rsidR="00C53B95" w:rsidRPr="00C53B95">
        <w:t xml:space="preserve"> work on </w:t>
      </w:r>
      <w:r w:rsidR="00C53B95">
        <w:t xml:space="preserve">the </w:t>
      </w:r>
      <w:r w:rsidR="00C53B95" w:rsidRPr="00C53B95">
        <w:t xml:space="preserve">cell walls </w:t>
      </w:r>
      <w:r w:rsidR="00C53B95">
        <w:t>that</w:t>
      </w:r>
      <w:r w:rsidR="00C53B95" w:rsidRPr="0077337C">
        <w:t xml:space="preserve"> surround bacteria</w:t>
      </w:r>
      <w:r w:rsidR="00C53B95" w:rsidRPr="00C53B95">
        <w:t xml:space="preserve">. Other groups work on </w:t>
      </w:r>
      <w:r w:rsidR="00C53B95">
        <w:t xml:space="preserve">the bacteria’s </w:t>
      </w:r>
      <w:r w:rsidR="00C53B95" w:rsidRPr="00C53B95">
        <w:t>RNA/DNA or protein synthesis.</w:t>
      </w:r>
    </w:p>
    <w:p w14:paraId="3C82DE2A" w14:textId="77777777" w:rsidR="00C53B95" w:rsidRDefault="00C53B95" w:rsidP="0077337C"/>
    <w:p w14:paraId="77D6976F" w14:textId="4546C2BC" w:rsidR="00C53B95" w:rsidRDefault="00C53B95" w:rsidP="00C53B95">
      <w:r>
        <w:lastRenderedPageBreak/>
        <w:t>U</w:t>
      </w:r>
      <w:r w:rsidR="0077337C">
        <w:t xml:space="preserve">nlike bacteria, which attack your body’s cells from the outside, viruses move into, </w:t>
      </w:r>
      <w:r w:rsidR="005839EC">
        <w:t>occupy</w:t>
      </w:r>
      <w:r w:rsidR="0077337C">
        <w:t xml:space="preserve"> and make copies of themselves in your body’s cells. </w:t>
      </w:r>
      <w:r>
        <w:t>T</w:t>
      </w:r>
      <w:r w:rsidR="0077337C">
        <w:t xml:space="preserve">hey attach themselves to healthy cells and reprogram those cells to make new viruses. It is because of all of these </w:t>
      </w:r>
      <w:r>
        <w:t xml:space="preserve">structural </w:t>
      </w:r>
      <w:r w:rsidR="0077337C">
        <w:t xml:space="preserve">differences </w:t>
      </w:r>
      <w:r>
        <w:t xml:space="preserve">between bacteria and viruses that means that antibiotics don’t work on viruses. </w:t>
      </w:r>
    </w:p>
    <w:p w14:paraId="5F1ACB4C" w14:textId="21F61028" w:rsidR="00C53B95" w:rsidRDefault="00C53B95" w:rsidP="00C53B95">
      <w:r>
        <w:t xml:space="preserve"> </w:t>
      </w:r>
    </w:p>
    <w:p w14:paraId="672EC31F" w14:textId="43693E81" w:rsidR="00A3257E" w:rsidRDefault="00C53B95" w:rsidP="0077337C">
      <w:r>
        <w:t xml:space="preserve">Antibiotics can, however, be used to treat secondary bacterial infections as a result of an initial viral infection. Although </w:t>
      </w:r>
      <w:r w:rsidR="002F0173">
        <w:t>COVID</w:t>
      </w:r>
      <w:r>
        <w:t xml:space="preserve">-19 pneumonia is a viral pneumonia there may be opportunistic bacterial infections that can be treated with antibiotics. </w:t>
      </w:r>
    </w:p>
    <w:p w14:paraId="3F8604FF" w14:textId="39841E5E" w:rsidR="00A3257E" w:rsidRDefault="00A3257E" w:rsidP="00A3257E">
      <w:pPr>
        <w:pStyle w:val="Heading3"/>
      </w:pPr>
      <w:bookmarkStart w:id="60" w:name="_Toc37754539"/>
      <w:r>
        <w:t>Antivirals</w:t>
      </w:r>
      <w:bookmarkEnd w:id="60"/>
      <w:r>
        <w:t xml:space="preserve"> </w:t>
      </w:r>
    </w:p>
    <w:p w14:paraId="170A357A" w14:textId="7046A025" w:rsidR="00C53B95" w:rsidRDefault="00C53B95" w:rsidP="00A3257E">
      <w:pPr>
        <w:widowControl w:val="0"/>
        <w:autoSpaceDE w:val="0"/>
        <w:autoSpaceDN w:val="0"/>
        <w:adjustRightInd w:val="0"/>
      </w:pPr>
      <w:r w:rsidRPr="00C53B95">
        <w:t xml:space="preserve">Antiviral drugs are a class of </w:t>
      </w:r>
      <w:r>
        <w:t>drugs</w:t>
      </w:r>
      <w:r w:rsidRPr="00C53B95">
        <w:t xml:space="preserve"> used specifically for treating viral infections </w:t>
      </w:r>
      <w:r>
        <w:t>by</w:t>
      </w:r>
      <w:r w:rsidRPr="00C53B95">
        <w:t xml:space="preserve"> inhibit</w:t>
      </w:r>
      <w:r>
        <w:t>ing</w:t>
      </w:r>
      <w:r w:rsidRPr="00C53B95">
        <w:t xml:space="preserve"> their development.</w:t>
      </w:r>
      <w:r>
        <w:t xml:space="preserve"> </w:t>
      </w:r>
    </w:p>
    <w:p w14:paraId="607AA187" w14:textId="5B939C12" w:rsidR="00C53B95" w:rsidRDefault="00C53B95" w:rsidP="00A3257E">
      <w:pPr>
        <w:widowControl w:val="0"/>
        <w:autoSpaceDE w:val="0"/>
        <w:autoSpaceDN w:val="0"/>
        <w:adjustRightInd w:val="0"/>
      </w:pPr>
    </w:p>
    <w:p w14:paraId="48D74B2F" w14:textId="735BDD55" w:rsidR="00C53B95" w:rsidRDefault="00C53B95" w:rsidP="00A3257E">
      <w:pPr>
        <w:widowControl w:val="0"/>
        <w:autoSpaceDE w:val="0"/>
        <w:autoSpaceDN w:val="0"/>
        <w:adjustRightInd w:val="0"/>
      </w:pPr>
      <w:r>
        <w:t>A</w:t>
      </w:r>
      <w:r w:rsidRPr="00C53B95">
        <w:t>ntiviral drug</w:t>
      </w:r>
      <w:r>
        <w:t>s</w:t>
      </w:r>
      <w:r w:rsidRPr="00C53B95">
        <w:t xml:space="preserve"> </w:t>
      </w:r>
      <w:r>
        <w:t xml:space="preserve">target </w:t>
      </w:r>
      <w:r w:rsidRPr="00C53B95">
        <w:t>viral proteins, or parts of proteins, that can be disabled.</w:t>
      </w:r>
      <w:r>
        <w:t xml:space="preserve">  </w:t>
      </w:r>
    </w:p>
    <w:p w14:paraId="39C4D06E" w14:textId="77777777" w:rsidR="00C53B95" w:rsidRDefault="00C53B95" w:rsidP="00A3257E">
      <w:pPr>
        <w:widowControl w:val="0"/>
        <w:autoSpaceDE w:val="0"/>
        <w:autoSpaceDN w:val="0"/>
        <w:adjustRightInd w:val="0"/>
      </w:pPr>
    </w:p>
    <w:p w14:paraId="5DCC49F5" w14:textId="7DB23C6B" w:rsidR="00A3257E" w:rsidRDefault="00A3257E" w:rsidP="00A3257E">
      <w:pPr>
        <w:widowControl w:val="0"/>
        <w:autoSpaceDE w:val="0"/>
        <w:autoSpaceDN w:val="0"/>
        <w:adjustRightInd w:val="0"/>
      </w:pPr>
      <w:r>
        <w:t>A</w:t>
      </w:r>
      <w:r w:rsidRPr="00A3257E">
        <w:t xml:space="preserve">ll of the proteins that SARS-CoV-2 makes when it </w:t>
      </w:r>
      <w:r w:rsidR="00D62944">
        <w:t>takes over a</w:t>
      </w:r>
      <w:r w:rsidRPr="00A3257E">
        <w:t xml:space="preserve"> cell are of vital importance. That makes each </w:t>
      </w:r>
      <w:r w:rsidR="00D62944">
        <w:t>protein</w:t>
      </w:r>
      <w:r w:rsidRPr="00A3257E">
        <w:t xml:space="preserve"> a potential target for drug designers. In the grip of a pandemic, though, the emphasis is on the targets that might be hit by drugs already at hand</w:t>
      </w:r>
      <w:r>
        <w:rPr>
          <w:rStyle w:val="EndnoteReference"/>
        </w:rPr>
        <w:endnoteReference w:id="43"/>
      </w:r>
      <w:r w:rsidRPr="00A3257E">
        <w:t>.</w:t>
      </w:r>
    </w:p>
    <w:p w14:paraId="44212C26" w14:textId="50C55D2C" w:rsidR="00A3257E" w:rsidRDefault="00A3257E" w:rsidP="00A3257E">
      <w:pPr>
        <w:widowControl w:val="0"/>
        <w:autoSpaceDE w:val="0"/>
        <w:autoSpaceDN w:val="0"/>
        <w:adjustRightInd w:val="0"/>
      </w:pPr>
    </w:p>
    <w:p w14:paraId="39CB9F6C" w14:textId="26FB2C53" w:rsidR="00A3257E" w:rsidRDefault="00A3257E" w:rsidP="00D62944">
      <w:pPr>
        <w:widowControl w:val="0"/>
        <w:autoSpaceDE w:val="0"/>
        <w:autoSpaceDN w:val="0"/>
        <w:adjustRightInd w:val="0"/>
      </w:pPr>
      <w:r w:rsidRPr="00A3257E">
        <w:t xml:space="preserve">The obvious </w:t>
      </w:r>
      <w:r w:rsidR="00D62944">
        <w:t xml:space="preserve">approach </w:t>
      </w:r>
      <w:r w:rsidRPr="00A3257E">
        <w:t>is</w:t>
      </w:r>
      <w:r>
        <w:t xml:space="preserve"> to use drugs that interfere with</w:t>
      </w:r>
      <w:r w:rsidRPr="00A3257E">
        <w:t xml:space="preserve"> the process that the virus uses </w:t>
      </w:r>
      <w:r w:rsidR="00D62944">
        <w:t>to reproduce. Inhibiting the reproductive process</w:t>
      </w:r>
      <w:r>
        <w:t xml:space="preserve"> </w:t>
      </w:r>
      <w:r w:rsidRPr="00A3257E">
        <w:t>can be lethal to the virus while not necessarily interfering with the normal functioning of the body</w:t>
      </w:r>
      <w:r>
        <w:t xml:space="preserve">. </w:t>
      </w:r>
    </w:p>
    <w:p w14:paraId="38CF3F36" w14:textId="77777777" w:rsidR="00A3257E" w:rsidRDefault="00A3257E" w:rsidP="00A3257E">
      <w:pPr>
        <w:widowControl w:val="0"/>
        <w:autoSpaceDE w:val="0"/>
        <w:autoSpaceDN w:val="0"/>
        <w:adjustRightInd w:val="0"/>
      </w:pPr>
    </w:p>
    <w:p w14:paraId="18BC7BD3" w14:textId="37661CA4" w:rsidR="00A3257E" w:rsidRDefault="00A3257E" w:rsidP="00A3257E">
      <w:pPr>
        <w:widowControl w:val="0"/>
        <w:autoSpaceDE w:val="0"/>
        <w:autoSpaceDN w:val="0"/>
        <w:adjustRightInd w:val="0"/>
      </w:pPr>
      <w:r>
        <w:t xml:space="preserve">One way of doing this is </w:t>
      </w:r>
      <w:r w:rsidR="00D62944">
        <w:t>with</w:t>
      </w:r>
      <w:r>
        <w:t xml:space="preserve"> </w:t>
      </w:r>
      <w:r w:rsidR="00D62944">
        <w:t xml:space="preserve">drugs that use </w:t>
      </w:r>
      <w:r>
        <w:t>“</w:t>
      </w:r>
      <w:r w:rsidRPr="00A3257E">
        <w:t>nucleotide analogues”</w:t>
      </w:r>
      <w:r w:rsidR="00D62944">
        <w:t xml:space="preserve"> that directly interfere with the use of RNA to reproduce.</w:t>
      </w:r>
      <w:r w:rsidRPr="00A3257E">
        <w:t xml:space="preserve"> </w:t>
      </w:r>
      <w:r w:rsidR="00D62944">
        <w:t>N</w:t>
      </w:r>
      <w:r w:rsidR="00D62944" w:rsidRPr="00A3257E">
        <w:t xml:space="preserve">ucleotide </w:t>
      </w:r>
      <w:r w:rsidR="00D62944">
        <w:t>A</w:t>
      </w:r>
      <w:r w:rsidR="00D62944" w:rsidRPr="00A3257E">
        <w:t>nalogues</w:t>
      </w:r>
      <w:r w:rsidRPr="00A3257E">
        <w:t xml:space="preserve"> look like the letters of which </w:t>
      </w:r>
      <w:r w:rsidR="00D62944">
        <w:t xml:space="preserve">the virus’ RNA </w:t>
      </w:r>
      <w:r w:rsidRPr="00A3257E">
        <w:t xml:space="preserve">sequences are made; but when a virus tries to use them </w:t>
      </w:r>
      <w:r>
        <w:t xml:space="preserve">to reproduce it fails. </w:t>
      </w:r>
      <w:r w:rsidR="00D62944">
        <w:t xml:space="preserve">To illustrate this idea, imagine taking a piece </w:t>
      </w:r>
      <w:r w:rsidR="005839EC">
        <w:t xml:space="preserve">of </w:t>
      </w:r>
      <w:r w:rsidR="00D62944">
        <w:t xml:space="preserve">music, and then changing the notes so it can no longer be recognised. </w:t>
      </w:r>
    </w:p>
    <w:p w14:paraId="0FCCEFF2" w14:textId="77777777" w:rsidR="00A3257E" w:rsidRDefault="00A3257E" w:rsidP="003F16EB"/>
    <w:p w14:paraId="19BDBCA1" w14:textId="792DBEAD" w:rsidR="00A3257E" w:rsidRDefault="00D62944" w:rsidP="00A3257E">
      <w:pPr>
        <w:widowControl w:val="0"/>
        <w:autoSpaceDE w:val="0"/>
        <w:autoSpaceDN w:val="0"/>
        <w:adjustRightInd w:val="0"/>
      </w:pPr>
      <w:r>
        <w:t xml:space="preserve">A promising candidate drug called </w:t>
      </w:r>
      <w:proofErr w:type="spellStart"/>
      <w:r>
        <w:t>R</w:t>
      </w:r>
      <w:r w:rsidR="00A3257E">
        <w:t>emdesivir</w:t>
      </w:r>
      <w:proofErr w:type="spellEnd"/>
      <w:r>
        <w:t xml:space="preserve">, which uses nucleotide analogues, </w:t>
      </w:r>
      <w:r w:rsidR="00A3257E">
        <w:t xml:space="preserve">was </w:t>
      </w:r>
      <w:r>
        <w:t xml:space="preserve">first </w:t>
      </w:r>
      <w:r w:rsidR="00A3257E">
        <w:t xml:space="preserve">developed as a </w:t>
      </w:r>
      <w:r>
        <w:t xml:space="preserve">drug to treat </w:t>
      </w:r>
      <w:r w:rsidR="00A3257E">
        <w:t xml:space="preserve">Ebola, but also seems to be able to kill a wide variety of viruses. </w:t>
      </w:r>
    </w:p>
    <w:p w14:paraId="1EFA2489" w14:textId="7274B5F4" w:rsidR="00A3257E" w:rsidRDefault="00A3257E" w:rsidP="00A3257E">
      <w:pPr>
        <w:widowControl w:val="0"/>
        <w:autoSpaceDE w:val="0"/>
        <w:autoSpaceDN w:val="0"/>
        <w:adjustRightInd w:val="0"/>
      </w:pPr>
    </w:p>
    <w:p w14:paraId="11C5619E" w14:textId="0300A26C" w:rsidR="00C53B95" w:rsidRDefault="00A3257E" w:rsidP="00A3257E">
      <w:pPr>
        <w:widowControl w:val="0"/>
        <w:autoSpaceDE w:val="0"/>
        <w:autoSpaceDN w:val="0"/>
        <w:adjustRightInd w:val="0"/>
      </w:pPr>
      <w:r>
        <w:t>However, we are still waiting on trial results</w:t>
      </w:r>
      <w:r>
        <w:rPr>
          <w:rStyle w:val="EndnoteReference"/>
        </w:rPr>
        <w:endnoteReference w:id="44"/>
      </w:r>
      <w:r>
        <w:t>.</w:t>
      </w:r>
    </w:p>
    <w:p w14:paraId="7CD0B375" w14:textId="1EE270E0" w:rsidR="00C53B95" w:rsidRDefault="00C53B95" w:rsidP="00C53B95">
      <w:pPr>
        <w:pStyle w:val="Heading3"/>
      </w:pPr>
      <w:bookmarkStart w:id="61" w:name="_Toc37754540"/>
      <w:r>
        <w:t xml:space="preserve">Malaria and Cancer Drugs, </w:t>
      </w:r>
      <w:proofErr w:type="spellStart"/>
      <w:r w:rsidRPr="00C53B95">
        <w:t>Immunosuppressive</w:t>
      </w:r>
      <w:r>
        <w:t>s</w:t>
      </w:r>
      <w:proofErr w:type="spellEnd"/>
      <w:r>
        <w:t>, and Interferons</w:t>
      </w:r>
      <w:bookmarkEnd w:id="61"/>
    </w:p>
    <w:p w14:paraId="34EF9D65" w14:textId="574E95AB" w:rsidR="00A3257E" w:rsidRDefault="00A3257E" w:rsidP="00A3257E">
      <w:r>
        <w:t xml:space="preserve">The advantage of using existing drugs is that they have already undergone clinical trials which take a lot of time. </w:t>
      </w:r>
    </w:p>
    <w:p w14:paraId="2DFF49D7" w14:textId="35C07753" w:rsidR="00A3257E" w:rsidRDefault="00A3257E" w:rsidP="00A3257E"/>
    <w:p w14:paraId="33AE8A2A" w14:textId="25F2D8AE" w:rsidR="00A3257E" w:rsidRDefault="00A3257E" w:rsidP="00A3257E">
      <w:r>
        <w:t xml:space="preserve">The problem is that all drugs are designed for very specific purposes, so existing drugs may not be specific enough to deal with the new threat of </w:t>
      </w:r>
      <w:r w:rsidRPr="00A3257E">
        <w:t>SARS-CoV-2</w:t>
      </w:r>
      <w:r>
        <w:t xml:space="preserve">. However, there are promising developments. </w:t>
      </w:r>
    </w:p>
    <w:p w14:paraId="2A8708C3" w14:textId="77777777" w:rsidR="00A3257E" w:rsidRPr="00A3257E" w:rsidRDefault="00A3257E" w:rsidP="00A3257E"/>
    <w:p w14:paraId="761B3FD5" w14:textId="1087E13A" w:rsidR="00A3257E" w:rsidRDefault="00A3257E" w:rsidP="00A3257E">
      <w:r>
        <w:lastRenderedPageBreak/>
        <w:t>C</w:t>
      </w:r>
      <w:r w:rsidR="00987E27">
        <w:t>OVID-</w:t>
      </w:r>
      <w:r>
        <w:t>19 kills by o</w:t>
      </w:r>
      <w:r w:rsidRPr="00A3257E">
        <w:t>verstimulating the immune system’s inflammatory response</w:t>
      </w:r>
      <w:r>
        <w:t xml:space="preserve">. </w:t>
      </w:r>
      <w:proofErr w:type="spellStart"/>
      <w:r w:rsidRPr="00A3257E">
        <w:t>Actemra</w:t>
      </w:r>
      <w:proofErr w:type="spellEnd"/>
      <w:r w:rsidRPr="00A3257E">
        <w:t xml:space="preserve"> (tocilizumab) is an </w:t>
      </w:r>
      <w:r w:rsidR="00C53B95" w:rsidRPr="00C53B95">
        <w:t xml:space="preserve">Immunosuppressive, </w:t>
      </w:r>
      <w:r w:rsidRPr="00A3257E">
        <w:t>that targets the receptors on cell surfaces</w:t>
      </w:r>
      <w:r w:rsidR="00D62944">
        <w:t xml:space="preserve"> that allow inflammation to happen</w:t>
      </w:r>
      <w:r>
        <w:rPr>
          <w:rStyle w:val="EndnoteReference"/>
        </w:rPr>
        <w:endnoteReference w:id="45"/>
      </w:r>
      <w:r w:rsidRPr="00A3257E">
        <w:t>.</w:t>
      </w:r>
    </w:p>
    <w:p w14:paraId="7D806FD8" w14:textId="77777777" w:rsidR="00A3257E" w:rsidRDefault="00A3257E" w:rsidP="00A3257E"/>
    <w:p w14:paraId="65D3A251" w14:textId="1E0BD1C2" w:rsidR="00A3257E" w:rsidRDefault="00B32801" w:rsidP="0077337C">
      <w:r>
        <w:t>H</w:t>
      </w:r>
      <w:r w:rsidRPr="00B32801">
        <w:t>ydroxychloroquine</w:t>
      </w:r>
      <w:r w:rsidR="00A3257E" w:rsidRPr="00A3257E">
        <w:t>, a drug mostly used against malaria</w:t>
      </w:r>
      <w:r w:rsidR="00D62944">
        <w:t>,</w:t>
      </w:r>
      <w:r w:rsidR="00A3257E">
        <w:t xml:space="preserve"> can </w:t>
      </w:r>
      <w:r w:rsidR="00A3257E" w:rsidRPr="00A3257E">
        <w:t>reduce</w:t>
      </w:r>
      <w:r w:rsidR="00A3257E">
        <w:t xml:space="preserve"> the earlier SARS-</w:t>
      </w:r>
      <w:proofErr w:type="spellStart"/>
      <w:r w:rsidR="00A3257E">
        <w:t>C</w:t>
      </w:r>
      <w:r w:rsidR="00D62944">
        <w:t>o</w:t>
      </w:r>
      <w:r w:rsidR="00A3257E">
        <w:t>V</w:t>
      </w:r>
      <w:proofErr w:type="spellEnd"/>
      <w:r w:rsidR="00A3257E">
        <w:t xml:space="preserve"> </w:t>
      </w:r>
      <w:r w:rsidR="00A3257E" w:rsidRPr="00A3257E">
        <w:t>virus’s ability to get into cells and its ability to reproduce once inside them</w:t>
      </w:r>
      <w:r w:rsidR="00D62944">
        <w:t xml:space="preserve">. </w:t>
      </w:r>
    </w:p>
    <w:p w14:paraId="3F797B10" w14:textId="3272EB5B" w:rsidR="00A3257E" w:rsidRDefault="00A3257E" w:rsidP="0077337C"/>
    <w:p w14:paraId="32A601BC" w14:textId="2CA80ACB" w:rsidR="00A3257E" w:rsidRDefault="00A3257E" w:rsidP="0077337C">
      <w:proofErr w:type="spellStart"/>
      <w:r w:rsidRPr="00A3257E">
        <w:t>Camostat</w:t>
      </w:r>
      <w:proofErr w:type="spellEnd"/>
      <w:r w:rsidRPr="00A3257E">
        <w:t xml:space="preserve"> </w:t>
      </w:r>
      <w:r w:rsidR="00D62944">
        <w:t>M</w:t>
      </w:r>
      <w:r w:rsidRPr="00A3257E">
        <w:t>esylate, which is used in cancer treatment, blocks the protein in the cell membrane that activates the spike protein</w:t>
      </w:r>
      <w:r w:rsidR="00D62944">
        <w:t xml:space="preserve"> on the SARS-CoV-2 virus</w:t>
      </w:r>
      <w:r>
        <w:rPr>
          <w:rStyle w:val="EndnoteReference"/>
        </w:rPr>
        <w:endnoteReference w:id="46"/>
      </w:r>
      <w:r w:rsidRPr="00A3257E">
        <w:t>.</w:t>
      </w:r>
      <w:r>
        <w:t xml:space="preserve"> </w:t>
      </w:r>
    </w:p>
    <w:p w14:paraId="45B2D275" w14:textId="78409BA1" w:rsidR="00C53B95" w:rsidRDefault="00C53B95" w:rsidP="0077337C"/>
    <w:p w14:paraId="619F7A7B" w14:textId="03265BFA" w:rsidR="00C53B95" w:rsidRDefault="00C53B95" w:rsidP="0077337C">
      <w:r>
        <w:t>Interferons h</w:t>
      </w:r>
      <w:r w:rsidRPr="00A3257E">
        <w:t>elp the immune system</w:t>
      </w:r>
      <w:r>
        <w:t xml:space="preserve"> by</w:t>
      </w:r>
      <w:r w:rsidRPr="00A3257E">
        <w:t xml:space="preserve"> promot</w:t>
      </w:r>
      <w:r>
        <w:t xml:space="preserve">ing </w:t>
      </w:r>
      <w:r w:rsidRPr="00A3257E">
        <w:t xml:space="preserve">a widespread antiviral reaction in infected cells which includes shutting down protein production and switching on </w:t>
      </w:r>
      <w:r>
        <w:t>RNA</w:t>
      </w:r>
      <w:r w:rsidRPr="00A3257E">
        <w:t>-destroying enzymes, both of which stop viral replication.</w:t>
      </w:r>
      <w:r>
        <w:t xml:space="preserve"> </w:t>
      </w:r>
    </w:p>
    <w:p w14:paraId="14223060" w14:textId="7EA69C00" w:rsidR="00D62944" w:rsidRDefault="00D62944" w:rsidP="0077337C"/>
    <w:p w14:paraId="087EE2CA" w14:textId="378FB11B" w:rsidR="00FB172C" w:rsidRDefault="00D62944" w:rsidP="0077337C">
      <w:r>
        <w:t xml:space="preserve">All of these drugs, and others being evaluated and developed, are undergoing various stages of development and testing. As with vaccines, its essential that drugs released for use don’t make COVID-19 worse and are effective at dealing with it with the lowest possible side effects. </w:t>
      </w:r>
    </w:p>
    <w:p w14:paraId="50473CC6" w14:textId="41BD9A99" w:rsidR="00FB172C" w:rsidRDefault="00FB172C" w:rsidP="00FB172C">
      <w:pPr>
        <w:pStyle w:val="Heading2"/>
      </w:pPr>
      <w:bookmarkStart w:id="62" w:name="_Toc37754541"/>
      <w:r>
        <w:t>Key Equipment</w:t>
      </w:r>
      <w:bookmarkEnd w:id="62"/>
      <w:r>
        <w:t xml:space="preserve"> </w:t>
      </w:r>
    </w:p>
    <w:p w14:paraId="198FD382" w14:textId="70E0BFDB" w:rsidR="00A35BDF" w:rsidRDefault="00A35BDF" w:rsidP="00A35BDF">
      <w:pPr>
        <w:pStyle w:val="Heading3"/>
      </w:pPr>
      <w:bookmarkStart w:id="63" w:name="_Toc37754542"/>
      <w:r>
        <w:t>Soap</w:t>
      </w:r>
      <w:bookmarkEnd w:id="63"/>
    </w:p>
    <w:p w14:paraId="792D26E5" w14:textId="569AAA61" w:rsidR="00A35BDF" w:rsidRDefault="00A35BDF" w:rsidP="00A35BDF">
      <w:r>
        <w:t xml:space="preserve">A basic, but vital component in fighting COVID-19 is soap. </w:t>
      </w:r>
      <w:r w:rsidRPr="00A35BDF">
        <w:t>Soap is made of pin-shaped molecules, each of which has a hydrophilic</w:t>
      </w:r>
      <w:r>
        <w:t xml:space="preserve"> top that</w:t>
      </w:r>
      <w:r w:rsidRPr="00A35BDF">
        <w:t xml:space="preserve"> readily bonds with water and a hydrophobic tail, which prefers to </w:t>
      </w:r>
      <w:r>
        <w:t>bond with</w:t>
      </w:r>
      <w:r w:rsidRPr="00A35BDF">
        <w:t xml:space="preserve"> </w:t>
      </w:r>
      <w:r>
        <w:t xml:space="preserve">lipids, which includes </w:t>
      </w:r>
      <w:r w:rsidRPr="00A35BDF">
        <w:t>oils and fats.</w:t>
      </w:r>
      <w:r>
        <w:t xml:space="preserve"> Fortunately, SARS-C0V-2 has a lipid outer membrane which soap molecules lock onto and destroy. </w:t>
      </w:r>
    </w:p>
    <w:p w14:paraId="6B7EAAD1" w14:textId="77777777" w:rsidR="00F41258" w:rsidRDefault="005C4253" w:rsidP="00F41258">
      <w:pPr>
        <w:keepNext/>
        <w:jc w:val="center"/>
      </w:pPr>
      <w:r w:rsidRPr="005C4253">
        <w:rPr>
          <w:noProof/>
        </w:rPr>
        <w:lastRenderedPageBreak/>
        <w:drawing>
          <wp:inline distT="0" distB="0" distL="0" distR="0" wp14:anchorId="19E60F89" wp14:editId="0858B812">
            <wp:extent cx="5727700" cy="4645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45660"/>
                    </a:xfrm>
                    <a:prstGeom prst="rect">
                      <a:avLst/>
                    </a:prstGeom>
                  </pic:spPr>
                </pic:pic>
              </a:graphicData>
            </a:graphic>
          </wp:inline>
        </w:drawing>
      </w:r>
    </w:p>
    <w:p w14:paraId="616CE437" w14:textId="4D2AF739" w:rsidR="00A35BDF" w:rsidRPr="00A35BDF" w:rsidRDefault="00F41258" w:rsidP="00F41258">
      <w:pPr>
        <w:pStyle w:val="Caption"/>
        <w:jc w:val="center"/>
      </w:pPr>
      <w:r>
        <w:t xml:space="preserve">Figure </w:t>
      </w:r>
      <w:fldSimple w:instr=" SEQ Figure \* ARABIC ">
        <w:r w:rsidR="0028085B">
          <w:rPr>
            <w:noProof/>
          </w:rPr>
          <w:t>23</w:t>
        </w:r>
      </w:fldSimple>
      <w:r>
        <w:t>. How soap kills viruses</w:t>
      </w:r>
    </w:p>
    <w:p w14:paraId="7E81E0AF" w14:textId="77777777" w:rsidR="005C4253" w:rsidRDefault="005C4253">
      <w:pPr>
        <w:rPr>
          <w:rFonts w:eastAsiaTheme="majorEastAsia" w:cstheme="majorBidi"/>
          <w:b/>
          <w:bCs/>
          <w:color w:val="000000" w:themeColor="text1"/>
          <w:sz w:val="40"/>
        </w:rPr>
      </w:pPr>
      <w:r>
        <w:br w:type="page"/>
      </w:r>
    </w:p>
    <w:p w14:paraId="21E0A977" w14:textId="16E5873D" w:rsidR="00FB172C" w:rsidRPr="00A35BDF" w:rsidRDefault="00FB172C" w:rsidP="00A35BDF">
      <w:pPr>
        <w:pStyle w:val="Heading3"/>
      </w:pPr>
      <w:bookmarkStart w:id="64" w:name="_Toc37754543"/>
      <w:r w:rsidRPr="00A35BDF">
        <w:lastRenderedPageBreak/>
        <w:t>Protective Clothing</w:t>
      </w:r>
      <w:bookmarkEnd w:id="64"/>
      <w:r w:rsidRPr="00A35BDF">
        <w:t xml:space="preserve"> </w:t>
      </w:r>
    </w:p>
    <w:p w14:paraId="5359AFBA" w14:textId="32B74285" w:rsidR="00FB172C" w:rsidRDefault="00FB172C" w:rsidP="00FB172C"/>
    <w:p w14:paraId="6EB35142" w14:textId="77777777" w:rsidR="00FB172C" w:rsidRDefault="00FB172C" w:rsidP="005C4253">
      <w:pPr>
        <w:keepNext/>
        <w:jc w:val="center"/>
      </w:pPr>
      <w:r>
        <w:rPr>
          <w:noProof/>
        </w:rPr>
        <w:drawing>
          <wp:inline distT="0" distB="0" distL="0" distR="0" wp14:anchorId="5B7F7A67" wp14:editId="4487A991">
            <wp:extent cx="4000500" cy="7600950"/>
            <wp:effectExtent l="0" t="0" r="0" b="6350"/>
            <wp:docPr id="11" name="Picture 1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screen">
                      <a:extLst>
                        <a:ext uri="{28A0092B-C50C-407E-A947-70E740481C1C}">
                          <a14:useLocalDpi xmlns:a14="http://schemas.microsoft.com/office/drawing/2010/main"/>
                        </a:ext>
                      </a:extLst>
                    </a:blip>
                    <a:stretch>
                      <a:fillRect/>
                    </a:stretch>
                  </pic:blipFill>
                  <pic:spPr>
                    <a:xfrm>
                      <a:off x="0" y="0"/>
                      <a:ext cx="4000500" cy="7600950"/>
                    </a:xfrm>
                    <a:prstGeom prst="rect">
                      <a:avLst/>
                    </a:prstGeom>
                  </pic:spPr>
                </pic:pic>
              </a:graphicData>
            </a:graphic>
          </wp:inline>
        </w:drawing>
      </w:r>
    </w:p>
    <w:p w14:paraId="3B7FBAE3" w14:textId="1A498F46" w:rsidR="00FB172C" w:rsidRDefault="00FB172C" w:rsidP="005C4253">
      <w:pPr>
        <w:pStyle w:val="Caption"/>
        <w:jc w:val="center"/>
      </w:pPr>
      <w:r>
        <w:t xml:space="preserve">Figure </w:t>
      </w:r>
      <w:fldSimple w:instr=" SEQ Figure \* ARABIC ">
        <w:r w:rsidR="0028085B">
          <w:rPr>
            <w:noProof/>
          </w:rPr>
          <w:t>24</w:t>
        </w:r>
      </w:fldSimple>
      <w:r>
        <w:t xml:space="preserve">. </w:t>
      </w:r>
      <w:r w:rsidR="005C4253">
        <w:t>Personal Protective Equipment (</w:t>
      </w:r>
      <w:r>
        <w:t>PPE</w:t>
      </w:r>
      <w:r w:rsidR="005C4253">
        <w:t>). Source,</w:t>
      </w:r>
      <w:r>
        <w:t xml:space="preserve"> https://multimedia.scmp.com/infographics/news/china/article/3047038/wuhan-virus/index.html</w:t>
      </w:r>
    </w:p>
    <w:p w14:paraId="6708D765" w14:textId="33015F79" w:rsidR="00A35BDF" w:rsidRPr="00A35BDF" w:rsidRDefault="00FB172C" w:rsidP="005C4253">
      <w:pPr>
        <w:pStyle w:val="Heading3"/>
      </w:pPr>
      <w:bookmarkStart w:id="65" w:name="_Toc37754544"/>
      <w:r>
        <w:lastRenderedPageBreak/>
        <w:t>Masks</w:t>
      </w:r>
      <w:r w:rsidR="00AD5996">
        <w:t xml:space="preserve"> and Visors</w:t>
      </w:r>
      <w:bookmarkEnd w:id="65"/>
    </w:p>
    <w:p w14:paraId="46ABDDE1" w14:textId="0AA0425E" w:rsidR="00A35BDF" w:rsidRDefault="00A35BDF" w:rsidP="00A35BDF">
      <w:r>
        <w:t>In hospitals, different types of mask offer different grades of protection. The most protective is an FFP3 or, alternatively, an N95 or an FFP2. In the UK, experts do not recommend the public use these masks. They are for healthcare workers in close contact with coronavirus patients and at highest risk of encountering infected airborne droplets</w:t>
      </w:r>
      <w:r>
        <w:rPr>
          <w:rStyle w:val="EndnoteReference"/>
        </w:rPr>
        <w:endnoteReference w:id="47"/>
      </w:r>
      <w:r>
        <w:t>.</w:t>
      </w:r>
    </w:p>
    <w:p w14:paraId="73D231E2" w14:textId="61D09AD1" w:rsidR="00A35BDF" w:rsidRDefault="00A35BDF" w:rsidP="00A35BDF"/>
    <w:p w14:paraId="1AD03D89" w14:textId="30580CD0" w:rsidR="00A35BDF" w:rsidRDefault="00A35BDF" w:rsidP="00A35BDF">
      <w:r w:rsidRPr="00A35BDF">
        <w:t xml:space="preserve">'N95' </w:t>
      </w:r>
      <w:r>
        <w:t xml:space="preserve">is a USA </w:t>
      </w:r>
      <w:r w:rsidRPr="00A35BDF">
        <w:t>designation mean</w:t>
      </w:r>
      <w:r>
        <w:t>ing</w:t>
      </w:r>
      <w:r w:rsidRPr="00A35BDF">
        <w:t xml:space="preserve"> that when subjected to careful testing, the respirator blocks at least 95 percent of very small (0.3 micron) test particles. </w:t>
      </w:r>
      <w:r w:rsidR="005F0CF0">
        <w:t>SARS-CoV-2</w:t>
      </w:r>
      <w:r w:rsidR="005F0CF0" w:rsidRPr="005F0CF0">
        <w:t xml:space="preserve"> is spread in microscopic droplets, more than 5 micrometres, they comfortably fall into the filtration range</w:t>
      </w:r>
      <w:r w:rsidR="005F0CF0">
        <w:rPr>
          <w:rStyle w:val="EndnoteReference"/>
        </w:rPr>
        <w:endnoteReference w:id="48"/>
      </w:r>
      <w:r w:rsidR="005F0CF0">
        <w:t>.</w:t>
      </w:r>
      <w:r w:rsidR="005F0CF0" w:rsidRPr="005F0CF0">
        <w:t xml:space="preserve"> </w:t>
      </w:r>
      <w:r w:rsidRPr="00A35BDF">
        <w:t>If properly fitted, the filtration capabilities of N95 respirators exceed those of face masks. However, even a properly fitted N95 respirator does not completely eliminate the risk of illness or death</w:t>
      </w:r>
      <w:r>
        <w:rPr>
          <w:rStyle w:val="EndnoteReference"/>
        </w:rPr>
        <w:endnoteReference w:id="49"/>
      </w:r>
      <w:r w:rsidRPr="00A35BDF">
        <w:t>.</w:t>
      </w:r>
    </w:p>
    <w:p w14:paraId="2C1CD638" w14:textId="6952EC12" w:rsidR="00A35BDF" w:rsidRDefault="00A35BDF" w:rsidP="00A35BDF"/>
    <w:p w14:paraId="2D37648D" w14:textId="02F7958C" w:rsidR="00A35BDF" w:rsidRDefault="00A35BDF" w:rsidP="00A35BDF">
      <w:r>
        <w:t xml:space="preserve">FPP2 is the </w:t>
      </w:r>
      <w:r w:rsidRPr="00A35BDF">
        <w:t>European equivalent of the N95 respirator masks</w:t>
      </w:r>
      <w:r>
        <w:t xml:space="preserve">. </w:t>
      </w:r>
      <w:r w:rsidRPr="00A35BDF">
        <w:t>The masks that offer the highest level of protection are FFP3</w:t>
      </w:r>
      <w:r>
        <w:t xml:space="preserve"> which </w:t>
      </w:r>
      <w:r w:rsidRPr="00A35BDF">
        <w:t>can block both liquid and solid aerosols</w:t>
      </w:r>
      <w:r>
        <w:rPr>
          <w:rStyle w:val="EndnoteReference"/>
        </w:rPr>
        <w:endnoteReference w:id="50"/>
      </w:r>
      <w:r w:rsidRPr="00A35BDF">
        <w:t>.</w:t>
      </w:r>
    </w:p>
    <w:p w14:paraId="6F30C18C" w14:textId="3C7DFFB6" w:rsidR="00AD5996" w:rsidRDefault="00AD5996" w:rsidP="00A35BDF"/>
    <w:p w14:paraId="6FC9F291" w14:textId="7C0A5EC6" w:rsidR="00A35BDF" w:rsidRDefault="00AD5996" w:rsidP="00A35BDF">
      <w:r>
        <w:t xml:space="preserve">Touching your face poses a significant danger of transferring the virus from your hand to the eyes, nose or mouth where SARS-CoV-2 can enter the body. So, anyone wearing a mask has to be very careful to not adjust it without first washing their hands. </w:t>
      </w:r>
    </w:p>
    <w:p w14:paraId="53F8F223" w14:textId="77777777" w:rsidR="00A35BDF" w:rsidRDefault="00A35BDF" w:rsidP="00A35BDF"/>
    <w:p w14:paraId="498C1EA3" w14:textId="77777777" w:rsidR="005C4253" w:rsidRDefault="00A35BDF" w:rsidP="005C4253">
      <w:pPr>
        <w:keepNext/>
        <w:jc w:val="center"/>
      </w:pPr>
      <w:r w:rsidRPr="00A35BDF">
        <w:rPr>
          <w:rFonts w:ascii="Times New Roman" w:hAnsi="Times New Roman"/>
        </w:rPr>
        <w:fldChar w:fldCharType="begin"/>
      </w:r>
      <w:r w:rsidRPr="00A35BDF">
        <w:rPr>
          <w:rFonts w:ascii="Times New Roman" w:hAnsi="Times New Roman"/>
        </w:rPr>
        <w:instrText xml:space="preserve"> INCLUDEPICTURE "/var/folders/w1/cmmyqtdd2xj7q718gzyknwgm0000gn/T/com.microsoft.Word/WebArchiveCopyPasteTempFiles/_111071111_facemask_comparison_640-nc.png" \* MERGEFORMATINET </w:instrText>
      </w:r>
      <w:r w:rsidRPr="00A35BDF">
        <w:rPr>
          <w:rFonts w:ascii="Times New Roman" w:hAnsi="Times New Roman"/>
        </w:rPr>
        <w:fldChar w:fldCharType="separate"/>
      </w:r>
      <w:r w:rsidRPr="00A35BDF">
        <w:rPr>
          <w:rFonts w:ascii="Times New Roman" w:hAnsi="Times New Roman"/>
          <w:noProof/>
        </w:rPr>
        <w:drawing>
          <wp:inline distT="0" distB="0" distL="0" distR="0" wp14:anchorId="2BAEA7D3" wp14:editId="0D3D564E">
            <wp:extent cx="3797526" cy="4386943"/>
            <wp:effectExtent l="0" t="0" r="0" b="0"/>
            <wp:docPr id="25" name="Picture 25" descr="Chart showing comparison of face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comparison of face masks"/>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3798835" cy="4388455"/>
                    </a:xfrm>
                    <a:prstGeom prst="rect">
                      <a:avLst/>
                    </a:prstGeom>
                    <a:noFill/>
                    <a:ln>
                      <a:noFill/>
                    </a:ln>
                  </pic:spPr>
                </pic:pic>
              </a:graphicData>
            </a:graphic>
          </wp:inline>
        </w:drawing>
      </w:r>
      <w:r w:rsidRPr="00A35BDF">
        <w:rPr>
          <w:rFonts w:ascii="Times New Roman" w:hAnsi="Times New Roman"/>
        </w:rPr>
        <w:fldChar w:fldCharType="end"/>
      </w:r>
    </w:p>
    <w:p w14:paraId="66690299" w14:textId="046FA571" w:rsidR="00A35BDF" w:rsidRPr="00A35BDF" w:rsidRDefault="005C4253" w:rsidP="005C4253">
      <w:pPr>
        <w:pStyle w:val="Caption"/>
        <w:jc w:val="center"/>
        <w:rPr>
          <w:rFonts w:ascii="Times New Roman" w:hAnsi="Times New Roman"/>
        </w:rPr>
      </w:pPr>
      <w:r>
        <w:t xml:space="preserve">Figure </w:t>
      </w:r>
      <w:fldSimple w:instr=" SEQ Figure \* ARABIC ">
        <w:r w:rsidR="0028085B">
          <w:rPr>
            <w:noProof/>
          </w:rPr>
          <w:t>25</w:t>
        </w:r>
      </w:fldSimple>
      <w:r>
        <w:t xml:space="preserve">. Comparison between types of masks. Source, </w:t>
      </w:r>
      <w:r w:rsidRPr="005C4253">
        <w:t>https://www.bbc.co.uk/news/health-51205344</w:t>
      </w:r>
    </w:p>
    <w:p w14:paraId="6C77D28F" w14:textId="0524AC4E" w:rsidR="00A35BDF" w:rsidRDefault="00A35BDF" w:rsidP="00FB172C"/>
    <w:p w14:paraId="03C011E2" w14:textId="77777777" w:rsidR="00AD5996" w:rsidRDefault="00AD5996" w:rsidP="00AD5996">
      <w:r>
        <w:lastRenderedPageBreak/>
        <w:t xml:space="preserve">For hospital staff dealing directly with patients, visors offer additional protection from cough or sneeze spray from patients.  </w:t>
      </w:r>
    </w:p>
    <w:p w14:paraId="7A7AC11F" w14:textId="77777777" w:rsidR="00AD5996" w:rsidRDefault="00AD5996" w:rsidP="00AD5996"/>
    <w:p w14:paraId="524FC10A" w14:textId="77777777" w:rsidR="00AD5996" w:rsidRDefault="00AD5996" w:rsidP="00AD5996">
      <w:pPr>
        <w:keepNext/>
        <w:jc w:val="center"/>
      </w:pPr>
      <w:r w:rsidRPr="00AD5996">
        <w:rPr>
          <w:rFonts w:ascii="Times New Roman" w:hAnsi="Times New Roman"/>
        </w:rPr>
        <w:fldChar w:fldCharType="begin"/>
      </w:r>
      <w:r w:rsidRPr="00AD5996">
        <w:rPr>
          <w:rFonts w:ascii="Times New Roman" w:hAnsi="Times New Roman"/>
        </w:rPr>
        <w:instrText xml:space="preserve"> INCLUDEPICTURE "/var/folders/w1/cmmyqtdd2xj7q718gzyknwgm0000gn/T/com.microsoft.Word/WebArchiveCopyPasteTempFiles/apple_face_shield_front_view.jpg?x=442&amp;y=293&amp;crop=1" \* MERGEFORMATINET </w:instrText>
      </w:r>
      <w:r w:rsidRPr="00AD5996">
        <w:rPr>
          <w:rFonts w:ascii="Times New Roman" w:hAnsi="Times New Roman"/>
        </w:rPr>
        <w:fldChar w:fldCharType="separate"/>
      </w:r>
      <w:r w:rsidRPr="00AD5996">
        <w:rPr>
          <w:rFonts w:ascii="Times New Roman" w:hAnsi="Times New Roman"/>
          <w:noProof/>
        </w:rPr>
        <w:drawing>
          <wp:inline distT="0" distB="0" distL="0" distR="0" wp14:anchorId="5F140C12" wp14:editId="1F1FF6D7">
            <wp:extent cx="5617210" cy="3723005"/>
            <wp:effectExtent l="0" t="0" r="0" b="0"/>
            <wp:docPr id="38" name="Picture 38" descr="Apple fac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face shield"/>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617210" cy="3723005"/>
                    </a:xfrm>
                    <a:prstGeom prst="rect">
                      <a:avLst/>
                    </a:prstGeom>
                    <a:noFill/>
                    <a:ln>
                      <a:noFill/>
                    </a:ln>
                  </pic:spPr>
                </pic:pic>
              </a:graphicData>
            </a:graphic>
          </wp:inline>
        </w:drawing>
      </w:r>
      <w:r w:rsidRPr="00AD5996">
        <w:rPr>
          <w:rFonts w:ascii="Times New Roman" w:hAnsi="Times New Roman"/>
        </w:rPr>
        <w:fldChar w:fldCharType="end"/>
      </w:r>
    </w:p>
    <w:p w14:paraId="58AD835C" w14:textId="6E2EA562" w:rsidR="00AD5996" w:rsidRPr="00AD5996" w:rsidRDefault="00AD5996" w:rsidP="00AD5996">
      <w:pPr>
        <w:pStyle w:val="Caption"/>
        <w:jc w:val="center"/>
        <w:rPr>
          <w:rFonts w:ascii="Times New Roman" w:hAnsi="Times New Roman"/>
        </w:rPr>
      </w:pPr>
      <w:r>
        <w:t xml:space="preserve">Figure </w:t>
      </w:r>
      <w:fldSimple w:instr=" SEQ Figure \* ARABIC ">
        <w:r w:rsidR="0028085B">
          <w:rPr>
            <w:noProof/>
          </w:rPr>
          <w:t>26</w:t>
        </w:r>
      </w:fldSimple>
      <w:r>
        <w:t xml:space="preserve">. </w:t>
      </w:r>
      <w:r w:rsidR="005C4253">
        <w:t xml:space="preserve">A visor shields the face from spray. </w:t>
      </w:r>
      <w:r w:rsidRPr="00AD5996">
        <w:t>https://www.theregister.co.uk/2020/04/08/apple_coronavirus_face_shield/</w:t>
      </w:r>
    </w:p>
    <w:p w14:paraId="13953B63" w14:textId="77777777" w:rsidR="00AD5996" w:rsidRDefault="00AD5996" w:rsidP="00AD5996"/>
    <w:p w14:paraId="1CA9BB13" w14:textId="20D1A07F" w:rsidR="00FB172C" w:rsidRPr="00A35BDF" w:rsidRDefault="00AD5996" w:rsidP="00AD5996">
      <w:pPr>
        <w:pStyle w:val="Heading3"/>
      </w:pPr>
      <w:bookmarkStart w:id="66" w:name="_Toc37754545"/>
      <w:r>
        <w:lastRenderedPageBreak/>
        <w:t>Ventilators</w:t>
      </w:r>
      <w:bookmarkEnd w:id="66"/>
    </w:p>
    <w:p w14:paraId="4C664883" w14:textId="77777777" w:rsidR="002F1844" w:rsidRDefault="002F1844" w:rsidP="005C4253">
      <w:pPr>
        <w:keepNext/>
        <w:jc w:val="center"/>
      </w:pPr>
      <w:r w:rsidRPr="009F198C">
        <w:rPr>
          <w:noProof/>
        </w:rPr>
        <w:drawing>
          <wp:inline distT="0" distB="0" distL="0" distR="0" wp14:anchorId="555276FF" wp14:editId="57AC0002">
            <wp:extent cx="5727700" cy="4618355"/>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4618355"/>
                    </a:xfrm>
                    <a:prstGeom prst="rect">
                      <a:avLst/>
                    </a:prstGeom>
                  </pic:spPr>
                </pic:pic>
              </a:graphicData>
            </a:graphic>
          </wp:inline>
        </w:drawing>
      </w:r>
    </w:p>
    <w:p w14:paraId="40D0CEE1" w14:textId="3147F085" w:rsidR="002F1844" w:rsidRDefault="002F1844" w:rsidP="005C4253">
      <w:pPr>
        <w:pStyle w:val="Caption"/>
        <w:jc w:val="center"/>
      </w:pPr>
      <w:r>
        <w:t xml:space="preserve">Figure </w:t>
      </w:r>
      <w:fldSimple w:instr=" SEQ Figure \* ARABIC ">
        <w:r w:rsidR="0028085B">
          <w:rPr>
            <w:noProof/>
          </w:rPr>
          <w:t>27</w:t>
        </w:r>
      </w:fldSimple>
      <w:r>
        <w:t>.</w:t>
      </w:r>
      <w:r w:rsidRPr="002F1844">
        <w:t xml:space="preserve"> </w:t>
      </w:r>
      <w:proofErr w:type="spellStart"/>
      <w:proofErr w:type="gramStart"/>
      <w:r w:rsidRPr="002F1844">
        <w:t>Elliot,Z.J</w:t>
      </w:r>
      <w:proofErr w:type="spellEnd"/>
      <w:r w:rsidRPr="002F1844">
        <w:t>.</w:t>
      </w:r>
      <w:proofErr w:type="gramEnd"/>
      <w:r w:rsidRPr="002F1844">
        <w:t xml:space="preserve">, &amp; </w:t>
      </w:r>
      <w:proofErr w:type="spellStart"/>
      <w:r w:rsidRPr="002F1844">
        <w:t>Elliot,S.C.An</w:t>
      </w:r>
      <w:proofErr w:type="spellEnd"/>
      <w:r w:rsidRPr="002F1844">
        <w:t xml:space="preserve"> overview of mechanical ventilation in the intensive care unit.</w:t>
      </w:r>
      <w:r w:rsidR="005C4253">
        <w:t xml:space="preserve"> </w:t>
      </w:r>
      <w:r w:rsidRPr="002F1844">
        <w:t>Nursing Standard, doi:10.7748/</w:t>
      </w:r>
      <w:proofErr w:type="gramStart"/>
      <w:r w:rsidRPr="002F1844">
        <w:t>ns.2018.e</w:t>
      </w:r>
      <w:proofErr w:type="gramEnd"/>
      <w:r w:rsidRPr="002F1844">
        <w:t>10710.</w:t>
      </w:r>
    </w:p>
    <w:p w14:paraId="0C35D30D" w14:textId="60D2A272" w:rsidR="005C4253" w:rsidRDefault="002F1844" w:rsidP="002F1844">
      <w:pPr>
        <w:rPr>
          <w:rFonts w:ascii="Calibri" w:hAnsi="Calibri"/>
          <w:color w:val="000000"/>
          <w:sz w:val="22"/>
          <w:szCs w:val="22"/>
        </w:rPr>
      </w:pPr>
      <w:r w:rsidRPr="00DF6038">
        <w:rPr>
          <w:rFonts w:ascii="Calibri" w:hAnsi="Calibri"/>
          <w:color w:val="000000"/>
          <w:sz w:val="22"/>
          <w:szCs w:val="22"/>
        </w:rPr>
        <w:t xml:space="preserve">For some people an effect of COVID-19 is difficulty in breathing unaided, which can lead to oxygen levels in the blood dropping dangerously low, and CO2 levels climbing too high. Before putting a patient on a </w:t>
      </w:r>
      <w:r>
        <w:rPr>
          <w:rFonts w:ascii="Calibri" w:hAnsi="Calibri"/>
          <w:color w:val="000000"/>
          <w:sz w:val="22"/>
          <w:szCs w:val="22"/>
        </w:rPr>
        <w:t>ventilator</w:t>
      </w:r>
      <w:r w:rsidRPr="00DF6038">
        <w:rPr>
          <w:rFonts w:ascii="Calibri" w:hAnsi="Calibri"/>
          <w:color w:val="000000"/>
          <w:sz w:val="22"/>
          <w:szCs w:val="22"/>
        </w:rPr>
        <w:t xml:space="preserve">, other methods such as oxygen </w:t>
      </w:r>
      <w:r>
        <w:rPr>
          <w:rFonts w:ascii="Calibri" w:hAnsi="Calibri"/>
          <w:color w:val="000000"/>
          <w:sz w:val="22"/>
          <w:szCs w:val="22"/>
        </w:rPr>
        <w:t xml:space="preserve">and breathing support through face masks (non-invasive ventilation) </w:t>
      </w:r>
      <w:r w:rsidRPr="00DF6038">
        <w:rPr>
          <w:rFonts w:ascii="Calibri" w:hAnsi="Calibri"/>
          <w:color w:val="000000"/>
          <w:sz w:val="22"/>
          <w:szCs w:val="22"/>
        </w:rPr>
        <w:t>are tried. If these do</w:t>
      </w:r>
      <w:r w:rsidR="002F0173">
        <w:rPr>
          <w:rFonts w:ascii="Calibri" w:hAnsi="Calibri"/>
          <w:color w:val="000000"/>
          <w:sz w:val="22"/>
          <w:szCs w:val="22"/>
        </w:rPr>
        <w:t xml:space="preserve"> no</w:t>
      </w:r>
      <w:r w:rsidRPr="00DF6038">
        <w:rPr>
          <w:rFonts w:ascii="Calibri" w:hAnsi="Calibri"/>
          <w:color w:val="000000"/>
          <w:sz w:val="22"/>
          <w:szCs w:val="22"/>
        </w:rPr>
        <w:t xml:space="preserve">t help enough, the patient is put onto a ventilator. </w:t>
      </w:r>
    </w:p>
    <w:p w14:paraId="59DE28AD" w14:textId="77777777" w:rsidR="005C4253" w:rsidRDefault="005C4253" w:rsidP="002F1844">
      <w:pPr>
        <w:rPr>
          <w:rFonts w:ascii="Calibri" w:hAnsi="Calibri"/>
          <w:color w:val="000000"/>
          <w:sz w:val="22"/>
          <w:szCs w:val="22"/>
        </w:rPr>
      </w:pPr>
    </w:p>
    <w:p w14:paraId="259D6FF9" w14:textId="1159873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patient is sedated,</w:t>
      </w:r>
      <w:r>
        <w:rPr>
          <w:rFonts w:ascii="Calibri" w:hAnsi="Calibri"/>
          <w:color w:val="000000"/>
          <w:sz w:val="22"/>
          <w:szCs w:val="22"/>
        </w:rPr>
        <w:t xml:space="preserve"> and muscle</w:t>
      </w:r>
      <w:r w:rsidR="002F0173">
        <w:rPr>
          <w:rFonts w:ascii="Calibri" w:hAnsi="Calibri"/>
          <w:color w:val="000000"/>
          <w:sz w:val="22"/>
          <w:szCs w:val="22"/>
        </w:rPr>
        <w:t>s</w:t>
      </w:r>
      <w:r>
        <w:rPr>
          <w:rFonts w:ascii="Calibri" w:hAnsi="Calibri"/>
          <w:color w:val="000000"/>
          <w:sz w:val="22"/>
          <w:szCs w:val="22"/>
        </w:rPr>
        <w:t xml:space="preserve"> relaxed</w:t>
      </w:r>
      <w:r w:rsidRPr="00DF6038">
        <w:rPr>
          <w:rFonts w:ascii="Calibri" w:hAnsi="Calibri"/>
          <w:color w:val="000000"/>
          <w:sz w:val="22"/>
          <w:szCs w:val="22"/>
        </w:rPr>
        <w:t xml:space="preserve">, </w:t>
      </w:r>
      <w:r w:rsidR="002F0173">
        <w:rPr>
          <w:rFonts w:ascii="Calibri" w:hAnsi="Calibri"/>
          <w:color w:val="000000"/>
          <w:sz w:val="22"/>
          <w:szCs w:val="22"/>
        </w:rPr>
        <w:t>then</w:t>
      </w:r>
      <w:r w:rsidRPr="00DF6038">
        <w:rPr>
          <w:rFonts w:ascii="Calibri" w:hAnsi="Calibri"/>
          <w:color w:val="000000"/>
          <w:sz w:val="22"/>
          <w:szCs w:val="22"/>
        </w:rPr>
        <w:t xml:space="preserve"> a tube is passed through the mouth and into the windpipe. Sometimes, the</w:t>
      </w:r>
      <w:r>
        <w:rPr>
          <w:rFonts w:ascii="Calibri" w:hAnsi="Calibri"/>
          <w:color w:val="000000"/>
          <w:sz w:val="22"/>
          <w:szCs w:val="22"/>
        </w:rPr>
        <w:t xml:space="preserve"> breathing</w:t>
      </w:r>
      <w:r w:rsidRPr="00DF6038">
        <w:rPr>
          <w:rFonts w:ascii="Calibri" w:hAnsi="Calibri"/>
          <w:color w:val="000000"/>
          <w:sz w:val="22"/>
          <w:szCs w:val="22"/>
        </w:rPr>
        <w:t xml:space="preserve"> tube is placed directly into the windpipe through the throat (</w:t>
      </w:r>
      <w:r>
        <w:rPr>
          <w:rFonts w:ascii="Calibri" w:hAnsi="Calibri"/>
          <w:color w:val="000000"/>
          <w:sz w:val="22"/>
          <w:szCs w:val="22"/>
        </w:rPr>
        <w:t>t</w:t>
      </w:r>
      <w:r w:rsidRPr="00DF6038">
        <w:rPr>
          <w:rFonts w:ascii="Calibri" w:hAnsi="Calibri"/>
          <w:color w:val="000000"/>
          <w:sz w:val="22"/>
          <w:szCs w:val="22"/>
        </w:rPr>
        <w:t>racheostomy)</w:t>
      </w:r>
      <w:r>
        <w:rPr>
          <w:rFonts w:ascii="Calibri" w:hAnsi="Calibri"/>
          <w:color w:val="000000"/>
          <w:sz w:val="22"/>
          <w:szCs w:val="22"/>
        </w:rPr>
        <w:t>, however, this not common.</w:t>
      </w:r>
      <w:r w:rsidRPr="00DF6038">
        <w:rPr>
          <w:rFonts w:ascii="Calibri" w:hAnsi="Calibri"/>
          <w:color w:val="000000"/>
          <w:sz w:val="22"/>
          <w:szCs w:val="22"/>
        </w:rPr>
        <w:t> </w:t>
      </w:r>
      <w:r>
        <w:rPr>
          <w:rFonts w:ascii="Calibri" w:hAnsi="Calibri"/>
          <w:color w:val="000000"/>
          <w:sz w:val="22"/>
          <w:szCs w:val="22"/>
        </w:rPr>
        <w:t xml:space="preserve">Most patients on a ventilator will have nasogastric tube, as shown </w:t>
      </w:r>
      <w:r w:rsidRPr="005C4253">
        <w:rPr>
          <w:rFonts w:ascii="Calibri" w:hAnsi="Calibri"/>
          <w:color w:val="000000"/>
          <w:sz w:val="22"/>
          <w:szCs w:val="22"/>
        </w:rPr>
        <w:t xml:space="preserve">in the Figure </w:t>
      </w:r>
      <w:r w:rsidR="005C4253" w:rsidRPr="005C4253">
        <w:rPr>
          <w:rFonts w:ascii="Calibri" w:hAnsi="Calibri"/>
          <w:color w:val="000000"/>
          <w:sz w:val="22"/>
          <w:szCs w:val="22"/>
        </w:rPr>
        <w:t>2</w:t>
      </w:r>
      <w:r w:rsidR="0028085B">
        <w:rPr>
          <w:rFonts w:ascii="Calibri" w:hAnsi="Calibri"/>
          <w:color w:val="000000"/>
          <w:sz w:val="22"/>
          <w:szCs w:val="22"/>
        </w:rPr>
        <w:t>7</w:t>
      </w:r>
      <w:r w:rsidRPr="005C4253">
        <w:rPr>
          <w:rFonts w:ascii="Calibri" w:hAnsi="Calibri"/>
          <w:color w:val="000000"/>
          <w:sz w:val="22"/>
          <w:szCs w:val="22"/>
        </w:rPr>
        <w:t>. This</w:t>
      </w:r>
      <w:r>
        <w:rPr>
          <w:rFonts w:ascii="Calibri" w:hAnsi="Calibri"/>
          <w:color w:val="000000"/>
          <w:sz w:val="22"/>
          <w:szCs w:val="22"/>
        </w:rPr>
        <w:t xml:space="preserve"> can be used to feed and provide nutrition while on the ventilator and/or to empty the stomach if needed. </w:t>
      </w:r>
    </w:p>
    <w:p w14:paraId="23DD5BF4" w14:textId="77777777" w:rsidR="002F1844" w:rsidRPr="00DF6038" w:rsidRDefault="002F1844" w:rsidP="002F1844">
      <w:pPr>
        <w:rPr>
          <w:rFonts w:ascii="Calibri" w:hAnsi="Calibri"/>
          <w:color w:val="000000"/>
          <w:sz w:val="22"/>
          <w:szCs w:val="22"/>
        </w:rPr>
      </w:pPr>
      <w:r w:rsidRPr="00DF6038">
        <w:rPr>
          <w:rFonts w:ascii="Calibri" w:hAnsi="Calibri"/>
          <w:color w:val="000000"/>
          <w:sz w:val="22"/>
          <w:szCs w:val="22"/>
        </w:rPr>
        <w:t> </w:t>
      </w:r>
    </w:p>
    <w:p w14:paraId="7E1D77D4" w14:textId="43AF8A47" w:rsidR="002F1844" w:rsidRPr="00DF6038" w:rsidRDefault="002F1844" w:rsidP="002F1844">
      <w:pPr>
        <w:rPr>
          <w:rFonts w:ascii="Calibri" w:hAnsi="Calibri"/>
          <w:color w:val="000000"/>
          <w:sz w:val="22"/>
          <w:szCs w:val="22"/>
        </w:rPr>
      </w:pPr>
      <w:r w:rsidRPr="00DF6038">
        <w:rPr>
          <w:rFonts w:ascii="Calibri" w:hAnsi="Calibri"/>
          <w:color w:val="000000"/>
          <w:sz w:val="22"/>
          <w:szCs w:val="22"/>
        </w:rPr>
        <w:t>The breathing tube is then attached to the ventilator which pumps air and oxygen into the lungs. Medical staff monitor a range of data including blood oxygen</w:t>
      </w:r>
      <w:r>
        <w:rPr>
          <w:rFonts w:ascii="Calibri" w:hAnsi="Calibri"/>
          <w:color w:val="000000"/>
          <w:sz w:val="22"/>
          <w:szCs w:val="22"/>
        </w:rPr>
        <w:t xml:space="preserve"> and CO2</w:t>
      </w:r>
      <w:r w:rsidRPr="00DF6038">
        <w:rPr>
          <w:rFonts w:ascii="Calibri" w:hAnsi="Calibri"/>
          <w:color w:val="000000"/>
          <w:sz w:val="22"/>
          <w:szCs w:val="22"/>
        </w:rPr>
        <w:t xml:space="preserve"> levels and can adjust the oxygen mix, pumping volume and rate</w:t>
      </w:r>
      <w:r>
        <w:rPr>
          <w:rStyle w:val="EndnoteReference"/>
          <w:rFonts w:ascii="Calibri" w:hAnsi="Calibri"/>
          <w:color w:val="000000"/>
          <w:sz w:val="22"/>
          <w:szCs w:val="22"/>
        </w:rPr>
        <w:endnoteReference w:id="51"/>
      </w:r>
      <w:r>
        <w:rPr>
          <w:rFonts w:ascii="Calibri" w:hAnsi="Calibri"/>
          <w:color w:val="000000"/>
          <w:sz w:val="22"/>
          <w:szCs w:val="22"/>
        </w:rPr>
        <w:t xml:space="preserve">. </w:t>
      </w:r>
    </w:p>
    <w:p w14:paraId="21FE3A87" w14:textId="0480FD61" w:rsidR="00C04FA7" w:rsidRDefault="00C04FA7" w:rsidP="00C04FA7">
      <w:pPr>
        <w:pStyle w:val="Heading2"/>
      </w:pPr>
      <w:bookmarkStart w:id="67" w:name="_Toc37754546"/>
      <w:r>
        <w:lastRenderedPageBreak/>
        <w:t>Exercise 3.</w:t>
      </w:r>
      <w:bookmarkEnd w:id="67"/>
      <w:r>
        <w:t xml:space="preserve"> </w:t>
      </w:r>
    </w:p>
    <w:p w14:paraId="4B8AF833" w14:textId="492CEBB9" w:rsidR="002F1844" w:rsidRDefault="00C04FA7" w:rsidP="002F1844">
      <w:r>
        <w:t xml:space="preserve">1. You are the Minister for Health in a small country. A university tells you that they have developed a vaccine that will almost certainly stop COVID-19. They recommend changing the law so the vaccine can be used on the general population after testing it on just 100 people over 2 weeks. What do you tell them? Use this article to guide your argument - </w:t>
      </w:r>
      <w:r w:rsidRPr="00C04FA7">
        <w:t>https://www.nature.com/articles/d41586-020-00751-9</w:t>
      </w:r>
      <w:r>
        <w:t xml:space="preserve"> </w:t>
      </w:r>
    </w:p>
    <w:p w14:paraId="5B5BFC3C" w14:textId="72E87671" w:rsidR="00C04FA7" w:rsidRDefault="00C04FA7" w:rsidP="002F1844"/>
    <w:p w14:paraId="5B14B56D" w14:textId="1C302802" w:rsidR="00C04FA7" w:rsidRDefault="00C04FA7" w:rsidP="002F1844">
      <w:r>
        <w:t xml:space="preserve">2. Should everyone wear face masks? Use this article to shape your argument - </w:t>
      </w:r>
      <w:r w:rsidRPr="00C04FA7">
        <w:t>https://www.thelancet.com/journals/lanres/article/PIIS2213-2600(20)30134-X/fulltext</w:t>
      </w:r>
    </w:p>
    <w:p w14:paraId="226B451D" w14:textId="77777777" w:rsidR="005F0CF0" w:rsidRDefault="005F0CF0" w:rsidP="005F0CF0">
      <w:pPr>
        <w:pStyle w:val="Heading2"/>
      </w:pPr>
      <w:bookmarkStart w:id="68" w:name="_Toc37754547"/>
      <w:r>
        <w:t>Checkpoint 3</w:t>
      </w:r>
      <w:bookmarkEnd w:id="68"/>
    </w:p>
    <w:p w14:paraId="08473897" w14:textId="77777777" w:rsidR="005F0CF0" w:rsidRPr="00DA511B" w:rsidRDefault="005F0CF0" w:rsidP="005F0CF0">
      <w:r w:rsidRPr="00DA511B">
        <w:t xml:space="preserve">1. How are viruses weakened and made harmless before they are put into the vaccines? </w:t>
      </w:r>
    </w:p>
    <w:p w14:paraId="5704D476" w14:textId="77777777" w:rsidR="00BB416E" w:rsidRPr="00DA511B" w:rsidRDefault="00BB416E" w:rsidP="00BB416E">
      <w:pPr>
        <w:ind w:left="720"/>
      </w:pPr>
      <w:r w:rsidRPr="00DA511B">
        <w:t xml:space="preserve">Destroying the virus’ genes </w:t>
      </w:r>
    </w:p>
    <w:p w14:paraId="2F529E2C" w14:textId="77777777" w:rsidR="005F0CF0" w:rsidRPr="00DA511B" w:rsidRDefault="005F0CF0" w:rsidP="005F0CF0">
      <w:pPr>
        <w:ind w:left="720"/>
      </w:pPr>
      <w:r w:rsidRPr="00DA511B">
        <w:t xml:space="preserve">Removing its spikes </w:t>
      </w:r>
    </w:p>
    <w:p w14:paraId="0F8AC2FF" w14:textId="77777777" w:rsidR="005F0CF0" w:rsidRPr="00DA511B" w:rsidRDefault="005F0CF0" w:rsidP="005F0CF0">
      <w:pPr>
        <w:ind w:left="720"/>
      </w:pPr>
      <w:r w:rsidRPr="00DA511B">
        <w:t xml:space="preserve">Weakening its protein </w:t>
      </w:r>
    </w:p>
    <w:p w14:paraId="7024CAEF" w14:textId="77777777" w:rsidR="005F0CF0" w:rsidRPr="00DA511B" w:rsidRDefault="005F0CF0" w:rsidP="005F0CF0">
      <w:pPr>
        <w:ind w:left="720"/>
      </w:pPr>
      <w:r w:rsidRPr="00DA511B">
        <w:t xml:space="preserve">Destroying its outer membrane </w:t>
      </w:r>
    </w:p>
    <w:p w14:paraId="4E8A325A" w14:textId="77777777" w:rsidR="005F0CF0" w:rsidRPr="00DA511B" w:rsidRDefault="005F0CF0" w:rsidP="005F0CF0">
      <w:pPr>
        <w:ind w:left="720"/>
      </w:pPr>
      <w:r w:rsidRPr="00DA511B">
        <w:t>Disrupting the virus’ amino acids</w:t>
      </w:r>
    </w:p>
    <w:p w14:paraId="26BA8688" w14:textId="77777777" w:rsidR="005F0CF0" w:rsidRPr="00DA511B" w:rsidRDefault="005F0CF0" w:rsidP="005F0CF0"/>
    <w:p w14:paraId="5CC7CF18" w14:textId="77777777" w:rsidR="005F0CF0" w:rsidRPr="00DA511B" w:rsidRDefault="005F0CF0" w:rsidP="005F0CF0">
      <w:r w:rsidRPr="00DA511B">
        <w:t xml:space="preserve">2. Harmless viruses in a vaccine are known as </w:t>
      </w:r>
    </w:p>
    <w:p w14:paraId="7860B4B1" w14:textId="77777777" w:rsidR="005F0CF0" w:rsidRPr="00DA511B" w:rsidRDefault="005F0CF0" w:rsidP="005F0CF0">
      <w:pPr>
        <w:ind w:left="720"/>
      </w:pPr>
      <w:r w:rsidRPr="00DA511B">
        <w:t>Antibody</w:t>
      </w:r>
    </w:p>
    <w:p w14:paraId="3100D680" w14:textId="77777777" w:rsidR="005F0CF0" w:rsidRPr="00DA511B" w:rsidRDefault="005F0CF0" w:rsidP="005F0CF0">
      <w:pPr>
        <w:ind w:left="720"/>
      </w:pPr>
      <w:r w:rsidRPr="00DA511B">
        <w:t>White blood cell</w:t>
      </w:r>
    </w:p>
    <w:p w14:paraId="747C7859" w14:textId="041809E4" w:rsidR="005F0CF0" w:rsidRPr="00DA511B" w:rsidRDefault="005F0CF0" w:rsidP="005F0CF0">
      <w:pPr>
        <w:ind w:left="720"/>
      </w:pPr>
      <w:r w:rsidRPr="00DA511B">
        <w:t xml:space="preserve">Pathogen </w:t>
      </w:r>
    </w:p>
    <w:p w14:paraId="29401FA2" w14:textId="54F89679" w:rsidR="00BB416E" w:rsidRPr="00DA511B" w:rsidRDefault="00BB416E" w:rsidP="00BB416E">
      <w:pPr>
        <w:ind w:left="720"/>
      </w:pPr>
      <w:r w:rsidRPr="00DA511B">
        <w:t>Antigen</w:t>
      </w:r>
    </w:p>
    <w:p w14:paraId="6621F1FB" w14:textId="77777777" w:rsidR="005F0CF0" w:rsidRPr="00DA511B" w:rsidRDefault="005F0CF0" w:rsidP="005F0CF0">
      <w:pPr>
        <w:ind w:left="720"/>
      </w:pPr>
      <w:r w:rsidRPr="00DA511B">
        <w:t>Microbe</w:t>
      </w:r>
    </w:p>
    <w:p w14:paraId="3F4D0991" w14:textId="77777777" w:rsidR="005F0CF0" w:rsidRPr="00DA511B" w:rsidRDefault="005F0CF0" w:rsidP="005F0CF0"/>
    <w:p w14:paraId="0974E249" w14:textId="77777777" w:rsidR="005F0CF0" w:rsidRPr="00DA511B" w:rsidRDefault="005F0CF0" w:rsidP="005F0CF0">
      <w:r w:rsidRPr="00DA511B">
        <w:t>3. A vaccines works against a pathogen by</w:t>
      </w:r>
    </w:p>
    <w:p w14:paraId="6419BF7E" w14:textId="77777777" w:rsidR="005F0CF0" w:rsidRPr="00DA511B" w:rsidRDefault="005F0CF0" w:rsidP="005F0CF0">
      <w:pPr>
        <w:ind w:left="720"/>
      </w:pPr>
      <w:r w:rsidRPr="00DA511B">
        <w:t>Causing the body to develop white blood cells</w:t>
      </w:r>
    </w:p>
    <w:p w14:paraId="4AD42EB9" w14:textId="77777777" w:rsidR="005F0CF0" w:rsidRPr="00DA511B" w:rsidRDefault="005F0CF0" w:rsidP="005F0CF0">
      <w:pPr>
        <w:ind w:left="720"/>
      </w:pPr>
      <w:r w:rsidRPr="00DA511B">
        <w:t>Boosting the immune system</w:t>
      </w:r>
    </w:p>
    <w:p w14:paraId="191B1DCD" w14:textId="4E180B92" w:rsidR="00BB416E" w:rsidRPr="00DA511B" w:rsidRDefault="00BB416E" w:rsidP="00BB416E">
      <w:pPr>
        <w:ind w:left="720"/>
      </w:pPr>
      <w:r w:rsidRPr="00DA511B">
        <w:t>Training the immune system to recognize and combat pathogens</w:t>
      </w:r>
    </w:p>
    <w:p w14:paraId="491142E7" w14:textId="37DC4A4C" w:rsidR="005F0CF0" w:rsidRPr="00DA511B" w:rsidRDefault="005F0CF0" w:rsidP="005F0CF0">
      <w:pPr>
        <w:ind w:left="720"/>
      </w:pPr>
      <w:r w:rsidRPr="00DA511B">
        <w:t>Triggering an inflammatory response</w:t>
      </w:r>
    </w:p>
    <w:p w14:paraId="60BAD842" w14:textId="77777777" w:rsidR="005F0CF0" w:rsidRPr="00DA511B" w:rsidRDefault="005F0CF0" w:rsidP="005F0CF0">
      <w:pPr>
        <w:ind w:left="720"/>
      </w:pPr>
      <w:r w:rsidRPr="00DA511B">
        <w:t>Causing the body to develop white blood cells</w:t>
      </w:r>
    </w:p>
    <w:p w14:paraId="7B075834" w14:textId="77777777" w:rsidR="005F0CF0" w:rsidRPr="00DA511B" w:rsidRDefault="005F0CF0" w:rsidP="005F0CF0"/>
    <w:p w14:paraId="63CFC93C" w14:textId="77777777" w:rsidR="005F0CF0" w:rsidRPr="00DA511B" w:rsidRDefault="005F0CF0" w:rsidP="005F0CF0">
      <w:r w:rsidRPr="00DA511B">
        <w:t xml:space="preserve">4. There a chance that a vaccine for SARS-CoV-2 could take less time to develop than for other vaccines because  </w:t>
      </w:r>
    </w:p>
    <w:p w14:paraId="3567F6DD" w14:textId="77777777" w:rsidR="005F0CF0" w:rsidRPr="00DA511B" w:rsidRDefault="005F0CF0" w:rsidP="005F0CF0">
      <w:pPr>
        <w:ind w:left="720"/>
      </w:pPr>
      <w:r w:rsidRPr="00DA511B">
        <w:t>Computers can speed up the development process</w:t>
      </w:r>
    </w:p>
    <w:p w14:paraId="70763D9F" w14:textId="77777777" w:rsidR="005F0CF0" w:rsidRPr="00DA511B" w:rsidRDefault="005F0CF0" w:rsidP="005F0CF0">
      <w:pPr>
        <w:ind w:left="720"/>
      </w:pPr>
      <w:r w:rsidRPr="00DA511B">
        <w:t>Lots of companies are working on a SARS-CoV-2 vaccine</w:t>
      </w:r>
    </w:p>
    <w:p w14:paraId="0326E597" w14:textId="77777777" w:rsidR="005F0CF0" w:rsidRPr="00DA511B" w:rsidRDefault="005F0CF0" w:rsidP="005F0CF0">
      <w:pPr>
        <w:ind w:left="720"/>
      </w:pPr>
      <w:r w:rsidRPr="00DA511B">
        <w:t>Vaccines have already been developed for other Coronaviruses</w:t>
      </w:r>
    </w:p>
    <w:p w14:paraId="064289D5" w14:textId="77777777" w:rsidR="005F0CF0" w:rsidRPr="00DA511B" w:rsidRDefault="005F0CF0" w:rsidP="005F0CF0">
      <w:pPr>
        <w:ind w:left="720"/>
      </w:pPr>
      <w:r w:rsidRPr="00DA511B">
        <w:t xml:space="preserve">Data is being shared on vaccine development </w:t>
      </w:r>
    </w:p>
    <w:p w14:paraId="41AE57CB" w14:textId="77777777" w:rsidR="005F0CF0" w:rsidRPr="00DA511B" w:rsidRDefault="005F0CF0" w:rsidP="005F0CF0">
      <w:pPr>
        <w:ind w:left="720"/>
      </w:pPr>
      <w:r w:rsidRPr="00DA511B">
        <w:t xml:space="preserve">Shortcuts to testing have been found </w:t>
      </w:r>
    </w:p>
    <w:p w14:paraId="586AE60B" w14:textId="77777777" w:rsidR="005F0CF0" w:rsidRPr="00DA511B" w:rsidRDefault="005F0CF0" w:rsidP="005F0CF0"/>
    <w:p w14:paraId="180826B7" w14:textId="77777777" w:rsidR="005F0CF0" w:rsidRPr="00DA511B" w:rsidRDefault="005F0CF0" w:rsidP="005F0CF0">
      <w:r w:rsidRPr="00DA511B">
        <w:t>5. Antibiotics work against viruses because viruses</w:t>
      </w:r>
    </w:p>
    <w:p w14:paraId="012B9045" w14:textId="77777777" w:rsidR="00BB416E" w:rsidRPr="00DA511B" w:rsidRDefault="00BB416E" w:rsidP="00BB416E">
      <w:pPr>
        <w:ind w:left="720"/>
      </w:pPr>
      <w:r w:rsidRPr="00DA511B">
        <w:t xml:space="preserve">Antibiotics are designed to kill bacteria which have different structures to viruses </w:t>
      </w:r>
    </w:p>
    <w:p w14:paraId="0BC1F17B" w14:textId="77777777" w:rsidR="005F0CF0" w:rsidRPr="00DA511B" w:rsidRDefault="005F0CF0" w:rsidP="005F0CF0">
      <w:pPr>
        <w:ind w:left="720"/>
      </w:pPr>
      <w:r w:rsidRPr="00DA511B">
        <w:t>Are too small for antibiotics</w:t>
      </w:r>
    </w:p>
    <w:p w14:paraId="2A59BB99" w14:textId="77777777" w:rsidR="005F0CF0" w:rsidRPr="00DA511B" w:rsidRDefault="005F0CF0" w:rsidP="005F0CF0">
      <w:pPr>
        <w:ind w:left="720"/>
      </w:pPr>
      <w:r w:rsidRPr="00DA511B">
        <w:lastRenderedPageBreak/>
        <w:t xml:space="preserve">Have tough outer shells </w:t>
      </w:r>
    </w:p>
    <w:p w14:paraId="4F7EB419" w14:textId="77777777" w:rsidR="005F0CF0" w:rsidRPr="00DA511B" w:rsidRDefault="005F0CF0" w:rsidP="005F0CF0">
      <w:pPr>
        <w:ind w:left="720"/>
      </w:pPr>
      <w:r w:rsidRPr="00DA511B">
        <w:t>Have evolved defensive mechanisms to defend themselves against antibiotics</w:t>
      </w:r>
    </w:p>
    <w:p w14:paraId="290CB110" w14:textId="77777777" w:rsidR="005F0CF0" w:rsidRPr="00DA511B" w:rsidRDefault="005F0CF0" w:rsidP="005F0CF0">
      <w:pPr>
        <w:ind w:left="720"/>
      </w:pPr>
      <w:r w:rsidRPr="00DA511B">
        <w:t xml:space="preserve">Have membranes made out of lipids </w:t>
      </w:r>
    </w:p>
    <w:p w14:paraId="66F1756C" w14:textId="77777777" w:rsidR="005F0CF0" w:rsidRPr="00DA511B" w:rsidRDefault="005F0CF0" w:rsidP="005F0CF0"/>
    <w:p w14:paraId="58329C6E" w14:textId="77777777" w:rsidR="005F0CF0" w:rsidRPr="00DA511B" w:rsidRDefault="005F0CF0" w:rsidP="005F0CF0">
      <w:r w:rsidRPr="00DA511B">
        <w:t xml:space="preserve">6. Antiviral drugs target </w:t>
      </w:r>
    </w:p>
    <w:p w14:paraId="28A80CE4" w14:textId="77777777" w:rsidR="005F0CF0" w:rsidRPr="00DA511B" w:rsidRDefault="005F0CF0" w:rsidP="005F0CF0">
      <w:pPr>
        <w:ind w:left="720"/>
      </w:pPr>
      <w:r w:rsidRPr="00DA511B">
        <w:t>The virus’ spikes</w:t>
      </w:r>
    </w:p>
    <w:p w14:paraId="52035401" w14:textId="77777777" w:rsidR="005F0CF0" w:rsidRPr="00DA511B" w:rsidRDefault="005F0CF0" w:rsidP="005F0CF0">
      <w:pPr>
        <w:ind w:left="720"/>
      </w:pPr>
      <w:r w:rsidRPr="00DA511B">
        <w:t>Viral proteins</w:t>
      </w:r>
    </w:p>
    <w:p w14:paraId="64BA87A6" w14:textId="77777777" w:rsidR="005F0CF0" w:rsidRPr="00DA511B" w:rsidRDefault="005F0CF0" w:rsidP="005F0CF0">
      <w:pPr>
        <w:ind w:left="720"/>
      </w:pPr>
      <w:r w:rsidRPr="00DA511B">
        <w:t xml:space="preserve">Genes </w:t>
      </w:r>
    </w:p>
    <w:p w14:paraId="62F2CA9D" w14:textId="77777777" w:rsidR="005F0CF0" w:rsidRPr="00DA511B" w:rsidRDefault="005F0CF0" w:rsidP="005F0CF0">
      <w:pPr>
        <w:ind w:left="720"/>
      </w:pPr>
      <w:r w:rsidRPr="00DA511B">
        <w:t xml:space="preserve">The virus’ envelope </w:t>
      </w:r>
    </w:p>
    <w:p w14:paraId="1753C4AD" w14:textId="77777777" w:rsidR="005F0CF0" w:rsidRPr="00DA511B" w:rsidRDefault="005F0CF0" w:rsidP="005F0CF0">
      <w:pPr>
        <w:ind w:left="720"/>
      </w:pPr>
      <w:r w:rsidRPr="00DA511B">
        <w:t>RNA</w:t>
      </w:r>
    </w:p>
    <w:p w14:paraId="03ACD9F2" w14:textId="77777777" w:rsidR="005F0CF0" w:rsidRPr="00DA511B" w:rsidRDefault="005F0CF0" w:rsidP="005F0CF0"/>
    <w:p w14:paraId="2F927FEC" w14:textId="77777777" w:rsidR="005F0CF0" w:rsidRPr="00DA511B" w:rsidRDefault="005F0CF0" w:rsidP="005F0CF0">
      <w:r w:rsidRPr="00DA511B">
        <w:t xml:space="preserve">7. The advantage of using existing drugs on COVID-19 is </w:t>
      </w:r>
    </w:p>
    <w:p w14:paraId="74584092" w14:textId="4D8B7067" w:rsidR="005F0CF0" w:rsidRPr="00DA511B" w:rsidRDefault="005F0CF0" w:rsidP="005F0CF0">
      <w:pPr>
        <w:ind w:left="720"/>
      </w:pPr>
      <w:r w:rsidRPr="00DA511B">
        <w:t>Cheaper than developing new drugs from scratch</w:t>
      </w:r>
    </w:p>
    <w:p w14:paraId="1931DC21" w14:textId="1F9677AE" w:rsidR="005F0CF0" w:rsidRPr="00DA511B" w:rsidRDefault="005F0CF0" w:rsidP="005F0CF0">
      <w:pPr>
        <w:ind w:left="720"/>
      </w:pPr>
      <w:r w:rsidRPr="00DA511B">
        <w:t xml:space="preserve">They have already undergone clinical trials which take a lot of time </w:t>
      </w:r>
    </w:p>
    <w:p w14:paraId="6A7A14FA" w14:textId="2CB0A7A5" w:rsidR="005F0CF0" w:rsidRPr="00DA511B" w:rsidRDefault="005F0CF0" w:rsidP="005F0CF0">
      <w:pPr>
        <w:ind w:left="720"/>
      </w:pPr>
      <w:r w:rsidRPr="00DA511B">
        <w:t xml:space="preserve">They are proven to be effective on other diseases </w:t>
      </w:r>
    </w:p>
    <w:p w14:paraId="101C4228" w14:textId="2A4A0A76" w:rsidR="005F0CF0" w:rsidRPr="00DA511B" w:rsidRDefault="005F0CF0" w:rsidP="005F0CF0">
      <w:pPr>
        <w:ind w:left="720"/>
      </w:pPr>
      <w:r w:rsidRPr="00DA511B">
        <w:t>COVID-19 can be effectively treated with a wide variety of drugs</w:t>
      </w:r>
    </w:p>
    <w:p w14:paraId="7580143A" w14:textId="0B0B8AF7" w:rsidR="005F0CF0" w:rsidRPr="00DA511B" w:rsidRDefault="005F0CF0" w:rsidP="005F0CF0">
      <w:pPr>
        <w:ind w:left="720"/>
      </w:pPr>
      <w:r w:rsidRPr="00DA511B">
        <w:t xml:space="preserve">They are already in stock in hospitals </w:t>
      </w:r>
    </w:p>
    <w:p w14:paraId="521D775C" w14:textId="54DED409" w:rsidR="00AD5996" w:rsidRPr="00DA511B" w:rsidRDefault="00AD5996" w:rsidP="00A35BDF"/>
    <w:p w14:paraId="037940DA" w14:textId="3B7CBD74" w:rsidR="005F0CF0" w:rsidRPr="00DA511B" w:rsidRDefault="005F0CF0" w:rsidP="00A35BDF">
      <w:r w:rsidRPr="00DA511B">
        <w:t xml:space="preserve">8. Soap effectively kills the SARS-CoV-19 virus because </w:t>
      </w:r>
    </w:p>
    <w:p w14:paraId="3B7CD4CC" w14:textId="5CC35F15" w:rsidR="005F0CF0" w:rsidRPr="00DA511B" w:rsidRDefault="005F0CF0" w:rsidP="005F0CF0">
      <w:pPr>
        <w:ind w:left="720"/>
      </w:pPr>
      <w:r w:rsidRPr="00DA511B">
        <w:t>Soap kills bacteria</w:t>
      </w:r>
    </w:p>
    <w:p w14:paraId="4E238191" w14:textId="564BE41E" w:rsidR="005F0CF0" w:rsidRPr="00DA511B" w:rsidRDefault="005F0CF0" w:rsidP="005F0CF0">
      <w:pPr>
        <w:ind w:left="720"/>
      </w:pPr>
      <w:r w:rsidRPr="00DA511B">
        <w:t>Soap is made of pin-shaped molecules that pierce the virus’ outer membrane</w:t>
      </w:r>
    </w:p>
    <w:p w14:paraId="72CD4C90" w14:textId="5993244F" w:rsidR="005F0CF0" w:rsidRPr="00DA511B" w:rsidRDefault="00BB416E" w:rsidP="00BB416E">
      <w:pPr>
        <w:ind w:left="720"/>
      </w:pPr>
      <w:r w:rsidRPr="00DA511B">
        <w:t xml:space="preserve">Soap molecules have a head that is attracted to water </w:t>
      </w:r>
    </w:p>
    <w:p w14:paraId="02960EBF" w14:textId="77777777" w:rsidR="00BB416E" w:rsidRPr="00DA511B" w:rsidRDefault="00BB416E" w:rsidP="005F0CF0">
      <w:pPr>
        <w:ind w:left="720"/>
      </w:pPr>
      <w:r w:rsidRPr="00DA511B">
        <w:t xml:space="preserve">SARS-CoV-2 has a lipid membrane which soap molecules destroy </w:t>
      </w:r>
    </w:p>
    <w:p w14:paraId="6AA1443E" w14:textId="387B2EB0" w:rsidR="005F0CF0" w:rsidRPr="00DA511B" w:rsidRDefault="005F0CF0" w:rsidP="005F0CF0">
      <w:pPr>
        <w:ind w:left="720"/>
      </w:pPr>
      <w:r w:rsidRPr="00DA511B">
        <w:t>Soap molecules have tails that are attracted to oils and fats</w:t>
      </w:r>
    </w:p>
    <w:p w14:paraId="6499A008" w14:textId="77777777" w:rsidR="005F0CF0" w:rsidRPr="00DA511B" w:rsidRDefault="005F0CF0" w:rsidP="00A35BDF"/>
    <w:p w14:paraId="08646D0F" w14:textId="4319E014" w:rsidR="005F0CF0" w:rsidRPr="00DA511B" w:rsidRDefault="005F0CF0" w:rsidP="00A35BDF">
      <w:r w:rsidRPr="00DA511B">
        <w:t>9. Which of the following kinds of masks will filter-out SARS-CoV-2 viruses in microscopic droplets (select all that apply)</w:t>
      </w:r>
    </w:p>
    <w:p w14:paraId="4B04723A" w14:textId="77777777" w:rsidR="005F0CF0" w:rsidRPr="00DA511B" w:rsidRDefault="005F0CF0" w:rsidP="005F0CF0">
      <w:pPr>
        <w:ind w:left="720"/>
      </w:pPr>
      <w:r w:rsidRPr="00DA511B">
        <w:t>Surgical masks</w:t>
      </w:r>
    </w:p>
    <w:p w14:paraId="29C5CA37" w14:textId="77777777" w:rsidR="005F0CF0" w:rsidRPr="00DA511B" w:rsidRDefault="005F0CF0" w:rsidP="005F0CF0">
      <w:pPr>
        <w:ind w:left="720"/>
      </w:pPr>
      <w:r w:rsidRPr="00DA511B">
        <w:t xml:space="preserve">FPP2 </w:t>
      </w:r>
    </w:p>
    <w:p w14:paraId="5909926B" w14:textId="77777777" w:rsidR="005F0CF0" w:rsidRPr="00DA511B" w:rsidRDefault="005F0CF0" w:rsidP="005F0CF0">
      <w:pPr>
        <w:ind w:left="720"/>
      </w:pPr>
      <w:r w:rsidRPr="00DA511B">
        <w:t xml:space="preserve">FFP3  </w:t>
      </w:r>
    </w:p>
    <w:p w14:paraId="26126D32" w14:textId="77777777" w:rsidR="005F0CF0" w:rsidRPr="00DA511B" w:rsidRDefault="005F0CF0" w:rsidP="005F0CF0">
      <w:pPr>
        <w:ind w:left="720"/>
      </w:pPr>
      <w:r w:rsidRPr="00DA511B">
        <w:t>N95</w:t>
      </w:r>
    </w:p>
    <w:p w14:paraId="2045FF0C" w14:textId="38562EC0" w:rsidR="005F0CF0" w:rsidRPr="00DA511B" w:rsidRDefault="005F0CF0" w:rsidP="005F0CF0">
      <w:pPr>
        <w:ind w:left="720"/>
      </w:pPr>
      <w:r w:rsidRPr="00DA511B">
        <w:t>Visors</w:t>
      </w:r>
    </w:p>
    <w:p w14:paraId="63BBF76C" w14:textId="77777777" w:rsidR="005F0CF0" w:rsidRPr="00DA511B" w:rsidRDefault="005F0CF0" w:rsidP="00A35BDF"/>
    <w:p w14:paraId="6C082582" w14:textId="253D5DE2" w:rsidR="005F0CF0" w:rsidRPr="00DA511B" w:rsidRDefault="005F0CF0" w:rsidP="00A35BDF">
      <w:r w:rsidRPr="00DA511B">
        <w:t xml:space="preserve">10. A ventilator is used to </w:t>
      </w:r>
    </w:p>
    <w:p w14:paraId="67F9CD5B" w14:textId="1DC49D91" w:rsidR="005F0CF0" w:rsidRPr="00DA511B" w:rsidRDefault="005F0CF0" w:rsidP="005F0CF0">
      <w:pPr>
        <w:ind w:left="720"/>
      </w:pPr>
      <w:r w:rsidRPr="00DA511B">
        <w:t xml:space="preserve">Ensure the patient has fresh air </w:t>
      </w:r>
    </w:p>
    <w:p w14:paraId="6B461C63" w14:textId="52356717" w:rsidR="005F0CF0" w:rsidRPr="00DA511B" w:rsidRDefault="005F0CF0" w:rsidP="005F0CF0">
      <w:pPr>
        <w:ind w:left="720"/>
      </w:pPr>
      <w:r w:rsidRPr="00DA511B">
        <w:t xml:space="preserve">Maintain the right levels of oxygen and CO2 in a patient’s blood </w:t>
      </w:r>
    </w:p>
    <w:p w14:paraId="7F50CBF4" w14:textId="27B6C53D" w:rsidR="005F0CF0" w:rsidRPr="00DA511B" w:rsidRDefault="005F0CF0" w:rsidP="005F0CF0">
      <w:pPr>
        <w:ind w:left="720"/>
      </w:pPr>
      <w:r w:rsidRPr="00DA511B">
        <w:t xml:space="preserve">Support kidney functions </w:t>
      </w:r>
    </w:p>
    <w:p w14:paraId="29B96E7B" w14:textId="483AE56E" w:rsidR="005F0CF0" w:rsidRPr="00DA511B" w:rsidRDefault="005F0CF0" w:rsidP="005F0CF0">
      <w:pPr>
        <w:ind w:left="720"/>
      </w:pPr>
      <w:r w:rsidRPr="00DA511B">
        <w:t>Keep the patient cool</w:t>
      </w:r>
    </w:p>
    <w:p w14:paraId="78397EDB" w14:textId="213C773B" w:rsidR="005F0CF0" w:rsidRPr="00DA511B" w:rsidRDefault="005F0CF0" w:rsidP="005F0CF0">
      <w:pPr>
        <w:ind w:left="720"/>
      </w:pPr>
      <w:r w:rsidRPr="00DA511B">
        <w:t>Reduce uric acid levels in the blood</w:t>
      </w:r>
    </w:p>
    <w:p w14:paraId="4446B900" w14:textId="77777777" w:rsidR="008809F6" w:rsidRDefault="008809F6">
      <w:pPr>
        <w:rPr>
          <w:rFonts w:eastAsiaTheme="majorEastAsia" w:cs="Times New Roman (Headings CS)"/>
          <w:b/>
          <w:bCs/>
          <w:sz w:val="56"/>
          <w:szCs w:val="32"/>
        </w:rPr>
      </w:pPr>
      <w:r>
        <w:br w:type="page"/>
      </w:r>
    </w:p>
    <w:p w14:paraId="0BA1923D" w14:textId="6CDBB8A0" w:rsidR="00FF3875" w:rsidRDefault="00FF3875" w:rsidP="00FF3875">
      <w:pPr>
        <w:pStyle w:val="Heading1"/>
      </w:pPr>
      <w:bookmarkStart w:id="69" w:name="_Toc37754548"/>
      <w:r>
        <w:lastRenderedPageBreak/>
        <w:t xml:space="preserve">Public </w:t>
      </w:r>
      <w:r w:rsidR="00806B83">
        <w:t>Policy Options</w:t>
      </w:r>
      <w:bookmarkEnd w:id="69"/>
    </w:p>
    <w:p w14:paraId="0F0B3859" w14:textId="77777777" w:rsidR="0083484C" w:rsidRDefault="0083484C" w:rsidP="0083484C">
      <w:pPr>
        <w:pStyle w:val="Heading2"/>
      </w:pPr>
      <w:bookmarkStart w:id="70" w:name="_Toc37754549"/>
      <w:r>
        <w:t>What Does Herd Immunity Mean?</w:t>
      </w:r>
      <w:bookmarkEnd w:id="70"/>
    </w:p>
    <w:p w14:paraId="1ACB15A8" w14:textId="7F083CEA" w:rsidR="00222229" w:rsidRDefault="00222229" w:rsidP="00222229">
      <w:r w:rsidRPr="00222229">
        <w:t xml:space="preserve">At the start of a pandemic, when the number of patients infected is rapidly rising, and there is no vaccine or effective drugs, stopping the spread of the disease, the handling of the disease becomes a matter of public policy – in other words, what governments decide to do. </w:t>
      </w:r>
    </w:p>
    <w:p w14:paraId="30B97866" w14:textId="77777777" w:rsidR="0083484C" w:rsidRDefault="0032478C" w:rsidP="002F0173">
      <w:r>
        <w:t xml:space="preserve">One public policy option is called Herd Immunity. </w:t>
      </w:r>
    </w:p>
    <w:p w14:paraId="5737E58C" w14:textId="77777777" w:rsidR="0083484C" w:rsidRDefault="0083484C" w:rsidP="002F0173"/>
    <w:p w14:paraId="57601739" w14:textId="564CB13A" w:rsidR="002F0173" w:rsidRDefault="0032478C" w:rsidP="002F0173">
      <w:r>
        <w:t xml:space="preserve">This </w:t>
      </w:r>
      <w:r w:rsidRPr="0032478C">
        <w:t xml:space="preserve">works if most people in the population are </w:t>
      </w:r>
      <w:r>
        <w:t xml:space="preserve">immune from an illness either through having acquired immunity from having had the disease, or through </w:t>
      </w:r>
      <w:r w:rsidRPr="0032478C">
        <w:t>vaccinat</w:t>
      </w:r>
      <w:r>
        <w:t xml:space="preserve">ion. Pursuing Herd Immunity without a vaccine involves </w:t>
      </w:r>
      <w:r w:rsidR="002F0173">
        <w:t>allowing the virus to spread uninhibited across a population (N</w:t>
      </w:r>
      <w:r w:rsidR="002F0173" w:rsidRPr="002F0173">
        <w:rPr>
          <w:vertAlign w:val="subscript"/>
        </w:rPr>
        <w:t>MAX</w:t>
      </w:r>
      <w:r w:rsidR="002F0173">
        <w:t xml:space="preserve">). On the positive side, the population acquires immunity relatively quickly. However, on the negative side capacity of health services are more likely to be exceeded and death rates likely to be higher. </w:t>
      </w:r>
    </w:p>
    <w:p w14:paraId="1C67C338" w14:textId="77777777" w:rsidR="002F0173" w:rsidRDefault="002F0173" w:rsidP="002F0173"/>
    <w:p w14:paraId="2A912F46" w14:textId="53B90932" w:rsidR="002F0173" w:rsidRDefault="002F0173" w:rsidP="002F0173">
      <w:r>
        <w:t>When confronted with the realities of the impact of herd immunity strategies, most governments have chosen to implement strategies that flatten the curve and reduce peak demand on health services.</w:t>
      </w:r>
    </w:p>
    <w:p w14:paraId="7005FEC9" w14:textId="46EBB41F" w:rsidR="00806B83" w:rsidRPr="00161270" w:rsidRDefault="00806B83" w:rsidP="00806B83">
      <w:pPr>
        <w:pStyle w:val="Heading2"/>
      </w:pPr>
      <w:bookmarkStart w:id="71" w:name="_Toc37754550"/>
      <w:r>
        <w:t>Non-Pharmaceutical Interventions</w:t>
      </w:r>
      <w:bookmarkEnd w:id="71"/>
      <w:r>
        <w:t xml:space="preserve"> </w:t>
      </w:r>
    </w:p>
    <w:p w14:paraId="310C685F" w14:textId="77777777" w:rsidR="00806B83" w:rsidRDefault="00806B83" w:rsidP="00806B83">
      <w:r>
        <w:t>When drugs and vaccines are not available to make significant impacts on the pandemic, non-pharmaceutical interventions (NPIs) are used to reduce transmission by reducing contact rates in the general population.</w:t>
      </w:r>
    </w:p>
    <w:p w14:paraId="440CC806" w14:textId="77777777" w:rsidR="00806B83" w:rsidRDefault="00806B83" w:rsidP="00806B83"/>
    <w:p w14:paraId="39625AE8" w14:textId="2FA25DCE" w:rsidR="00806B83" w:rsidRPr="003F16EB" w:rsidRDefault="00806B83" w:rsidP="00806B83">
      <w:r>
        <w:t>There are two main types of strategies that can be pursued</w:t>
      </w:r>
      <w:r w:rsidR="0081106A">
        <w:t xml:space="preserve"> by governments</w:t>
      </w:r>
      <w:r>
        <w:t xml:space="preserve">. </w:t>
      </w:r>
    </w:p>
    <w:p w14:paraId="0D465020" w14:textId="77777777" w:rsidR="00806B83" w:rsidRPr="003F16EB" w:rsidRDefault="00806B83" w:rsidP="00806B83"/>
    <w:p w14:paraId="5D7C86EF" w14:textId="690B1EA4"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Suppression. </w:t>
      </w:r>
      <w:r w:rsidRPr="00222229">
        <w:rPr>
          <w:rFonts w:ascii="Calibri" w:hAnsi="Calibri" w:cs="Calibri"/>
        </w:rPr>
        <w:t>Here the aim is to reduce the average number of infections caused by each infected individual to below the rate of recovery</w:t>
      </w:r>
      <w:r>
        <w:rPr>
          <w:rFonts w:ascii="Calibri" w:hAnsi="Calibri" w:cs="Calibri"/>
        </w:rPr>
        <w:t xml:space="preserve"> </w:t>
      </w:r>
      <w:r w:rsidRPr="00222229">
        <w:rPr>
          <w:rFonts w:ascii="Calibri" w:hAnsi="Calibri" w:cs="Calibri"/>
        </w:rPr>
        <w:t xml:space="preserve">i.e. </w:t>
      </w:r>
      <w:r w:rsidRPr="005C4253">
        <w:rPr>
          <w:rFonts w:ascii="Times New Roman" w:hAnsi="Times New Roman"/>
        </w:rPr>
        <w:t>R</w:t>
      </w:r>
      <w:r w:rsidR="005C4253" w:rsidRPr="005C4253">
        <w:rPr>
          <w:rFonts w:ascii="Calibri" w:hAnsi="Calibri" w:cs="Calibri"/>
          <w:vertAlign w:val="subscript"/>
        </w:rPr>
        <w:t>t</w:t>
      </w:r>
      <w:r w:rsidR="005C4253">
        <w:rPr>
          <w:rFonts w:ascii="Calibri" w:hAnsi="Calibri" w:cs="Calibri"/>
          <w:vertAlign w:val="subscript"/>
        </w:rPr>
        <w:t xml:space="preserve"> </w:t>
      </w:r>
      <w:r>
        <w:rPr>
          <w:rFonts w:ascii="Calibri" w:hAnsi="Calibri" w:cs="Calibri"/>
        </w:rPr>
        <w:t>=</w:t>
      </w:r>
      <w:r w:rsidR="005C4253">
        <w:rPr>
          <w:rFonts w:ascii="Calibri" w:hAnsi="Calibri" w:cs="Calibri"/>
        </w:rPr>
        <w:t xml:space="preserve"> </w:t>
      </w:r>
      <w:r w:rsidRPr="00222229">
        <w:rPr>
          <w:rFonts w:ascii="Calibri" w:hAnsi="Calibri" w:cs="Calibri"/>
        </w:rPr>
        <w:t>&lt;1. Hence, this would reduce case numbers by reducing human-to-human transmission. The main challenge of this approach is that NPIs (and drugs, if available) need to be maintained for as long as the virus is circulating in the human population, or until a vaccine becomes available. In the case of COVID-19, it will be at least a 12-18 months before a vaccine is available. Furthermore, there is no guarantee that initial vaccines will have high efficacy.</w:t>
      </w:r>
    </w:p>
    <w:p w14:paraId="0D515838" w14:textId="77777777" w:rsidR="00806B83" w:rsidRPr="00161270" w:rsidRDefault="00806B83" w:rsidP="00ED2C36">
      <w:pPr>
        <w:pStyle w:val="ListParagraph"/>
        <w:numPr>
          <w:ilvl w:val="0"/>
          <w:numId w:val="8"/>
        </w:numPr>
        <w:rPr>
          <w:rFonts w:ascii="Calibri" w:hAnsi="Calibri" w:cs="Calibri"/>
        </w:rPr>
      </w:pPr>
      <w:r w:rsidRPr="00161270">
        <w:rPr>
          <w:rFonts w:ascii="Calibri" w:hAnsi="Calibri" w:cs="Calibri"/>
          <w:b/>
          <w:bCs/>
        </w:rPr>
        <w:t xml:space="preserve">Mitigation. </w:t>
      </w:r>
      <w:r w:rsidRPr="00161270">
        <w:rPr>
          <w:rFonts w:ascii="Calibri" w:hAnsi="Calibri" w:cs="Calibri"/>
        </w:rPr>
        <w:t xml:space="preserve">Here the aim is to use NPIs (and vaccines or drugs, if available) not to interrupt transmission completely, but to </w:t>
      </w:r>
      <w:r>
        <w:rPr>
          <w:rFonts w:ascii="Calibri" w:hAnsi="Calibri" w:cs="Calibri"/>
        </w:rPr>
        <w:t xml:space="preserve">lower transmission to </w:t>
      </w:r>
      <w:r w:rsidRPr="00161270">
        <w:rPr>
          <w:rFonts w:ascii="Calibri" w:hAnsi="Calibri" w:cs="Calibri"/>
        </w:rPr>
        <w:t xml:space="preserve">reduce the health impact of an epidemic, akin to the strategy adopted by some US cities in 1918, and by the world more generally in the 1957, 1968 and 2009 influenza pandemics. In the 2009 pandemic, for instance, early supplies of vaccine were targeted at individuals with pre-existing medical conditions which put them at risk of more severe disease. </w:t>
      </w:r>
      <w:r w:rsidRPr="00161270">
        <w:rPr>
          <w:rFonts w:ascii="Calibri" w:hAnsi="Calibri" w:cs="Calibri"/>
        </w:rPr>
        <w:lastRenderedPageBreak/>
        <w:t>In this scenario, population immunity builds up through the epidemic, leading to an eventual rapid decline in case numbers and transmission dropping to low</w:t>
      </w:r>
      <w:r>
        <w:rPr>
          <w:rFonts w:ascii="Calibri" w:hAnsi="Calibri" w:cs="Calibri"/>
        </w:rPr>
        <w:t xml:space="preserve"> l</w:t>
      </w:r>
      <w:r w:rsidRPr="00161270">
        <w:rPr>
          <w:rFonts w:ascii="Calibri" w:hAnsi="Calibri" w:cs="Calibri"/>
        </w:rPr>
        <w:t>evels</w:t>
      </w:r>
      <w:r>
        <w:rPr>
          <w:rStyle w:val="EndnoteReference"/>
          <w:rFonts w:ascii="Calibri" w:hAnsi="Calibri" w:cs="Calibri"/>
        </w:rPr>
        <w:endnoteReference w:id="52"/>
      </w:r>
      <w:r w:rsidRPr="00161270">
        <w:rPr>
          <w:rFonts w:ascii="Calibri" w:hAnsi="Calibri" w:cs="Calibri"/>
        </w:rPr>
        <w:t xml:space="preserve">.  </w:t>
      </w:r>
    </w:p>
    <w:p w14:paraId="04B20436" w14:textId="77777777" w:rsidR="00806B83" w:rsidRPr="00161270" w:rsidRDefault="00806B83" w:rsidP="00806B83">
      <w:pPr>
        <w:pStyle w:val="ListParagraph"/>
        <w:ind w:left="0"/>
        <w:rPr>
          <w:rFonts w:ascii="Times New Roman" w:hAnsi="Times New Roman"/>
        </w:rPr>
      </w:pPr>
    </w:p>
    <w:p w14:paraId="1E5CE5B5" w14:textId="22BE8FF6" w:rsidR="00806B83" w:rsidRDefault="002F0173" w:rsidP="00806B83">
      <w:r w:rsidRPr="002F0173">
        <w:t>There is no easy choice to be made. Suppression, while successful to date in China and South Korea, carries with it enormous social and economic costs.  These costs may have significant impacts on health and well-being in both short and longer-term. Mitigation will never completely protect those at risk from severe disease or death and resulting mortality may therefore still be high.</w:t>
      </w:r>
    </w:p>
    <w:p w14:paraId="03A58BDD" w14:textId="77777777" w:rsidR="002F0173" w:rsidRDefault="002F0173" w:rsidP="00806B83"/>
    <w:p w14:paraId="6CE50B45" w14:textId="77777777" w:rsidR="00806B83" w:rsidRDefault="00806B83" w:rsidP="00806B83">
      <w:r>
        <w:t>Suppression or Mitigation of a pandemic virus can be achieved by implementing one of more of the following policies:</w:t>
      </w:r>
    </w:p>
    <w:p w14:paraId="29EE50F3" w14:textId="77777777" w:rsidR="00806B83" w:rsidRDefault="00806B83" w:rsidP="008B4366">
      <w:pPr>
        <w:pStyle w:val="ListParagraph"/>
        <w:numPr>
          <w:ilvl w:val="0"/>
          <w:numId w:val="13"/>
        </w:numPr>
      </w:pPr>
      <w:r>
        <w:t xml:space="preserve">Research and Development </w:t>
      </w:r>
    </w:p>
    <w:p w14:paraId="36A44FEC" w14:textId="77777777" w:rsidR="00806B83" w:rsidRDefault="00806B83" w:rsidP="008B4366">
      <w:pPr>
        <w:pStyle w:val="ListParagraph"/>
        <w:numPr>
          <w:ilvl w:val="0"/>
          <w:numId w:val="13"/>
        </w:numPr>
      </w:pPr>
      <w:r>
        <w:t>Contact Tracing</w:t>
      </w:r>
    </w:p>
    <w:p w14:paraId="589ADBD0" w14:textId="77777777" w:rsidR="00806B83" w:rsidRDefault="00806B83" w:rsidP="008B4366">
      <w:pPr>
        <w:pStyle w:val="ListParagraph"/>
        <w:numPr>
          <w:ilvl w:val="0"/>
          <w:numId w:val="13"/>
        </w:numPr>
      </w:pPr>
      <w:r>
        <w:t xml:space="preserve">Movement restrictions </w:t>
      </w:r>
    </w:p>
    <w:p w14:paraId="47EF948D" w14:textId="77777777" w:rsidR="00806B83" w:rsidRDefault="00806B83" w:rsidP="008B4366">
      <w:pPr>
        <w:pStyle w:val="ListParagraph"/>
        <w:numPr>
          <w:ilvl w:val="0"/>
          <w:numId w:val="13"/>
        </w:numPr>
      </w:pPr>
      <w:r>
        <w:t xml:space="preserve">Public health campaigns including washing hands. </w:t>
      </w:r>
    </w:p>
    <w:p w14:paraId="4D22C4D5" w14:textId="77777777" w:rsidR="00806B83" w:rsidRDefault="00806B83" w:rsidP="008B4366">
      <w:pPr>
        <w:pStyle w:val="ListParagraph"/>
        <w:numPr>
          <w:ilvl w:val="0"/>
          <w:numId w:val="12"/>
        </w:numPr>
      </w:pPr>
      <w:r>
        <w:t xml:space="preserve">Social distancing </w:t>
      </w:r>
    </w:p>
    <w:p w14:paraId="49E5F087" w14:textId="77777777" w:rsidR="00806B83" w:rsidRDefault="00806B83" w:rsidP="008B4366">
      <w:pPr>
        <w:pStyle w:val="ListParagraph"/>
        <w:numPr>
          <w:ilvl w:val="0"/>
          <w:numId w:val="12"/>
        </w:numPr>
      </w:pPr>
      <w:r>
        <w:t>Testing for having the virus, or antibodies to indicate you have had the virus previously</w:t>
      </w:r>
    </w:p>
    <w:p w14:paraId="15493A05" w14:textId="77777777" w:rsidR="00806B83" w:rsidRDefault="00806B83" w:rsidP="008B4366">
      <w:pPr>
        <w:pStyle w:val="ListParagraph"/>
        <w:numPr>
          <w:ilvl w:val="0"/>
          <w:numId w:val="12"/>
        </w:numPr>
      </w:pPr>
      <w:r>
        <w:t xml:space="preserve">Increasing “essential” services and equipment in preparation for the anticipated increase in cases. </w:t>
      </w:r>
    </w:p>
    <w:p w14:paraId="35439687" w14:textId="77777777" w:rsidR="00806B83" w:rsidRDefault="00806B83" w:rsidP="00806B83"/>
    <w:p w14:paraId="7CF2822B" w14:textId="7CE5231A" w:rsidR="00806B83" w:rsidRDefault="00806B83" w:rsidP="00806B83">
      <w:r>
        <w:t xml:space="preserve">These policies are discussed in the next section. </w:t>
      </w:r>
    </w:p>
    <w:p w14:paraId="4BAFCAE9" w14:textId="77777777" w:rsidR="00806B83" w:rsidRDefault="00806B83" w:rsidP="00806B83">
      <w:pPr>
        <w:pStyle w:val="Heading2"/>
      </w:pPr>
      <w:bookmarkStart w:id="72" w:name="_Toc37754551"/>
      <w:r>
        <w:t>Policy Levers</w:t>
      </w:r>
      <w:bookmarkEnd w:id="72"/>
    </w:p>
    <w:p w14:paraId="320830FA" w14:textId="77777777" w:rsidR="00806B83" w:rsidRPr="00222229" w:rsidRDefault="00806B83" w:rsidP="00806B83">
      <w:r>
        <w:t xml:space="preserve">As we have seen, in the early stages pandemics move through a population at an exponential rate. So, acting promptly has a leveraged effect on slowing or stopping the spread than acting later.    </w:t>
      </w:r>
    </w:p>
    <w:p w14:paraId="7F4BA29C" w14:textId="3D555F59" w:rsidR="00806B83" w:rsidRDefault="0081106A" w:rsidP="00806B83">
      <w:pPr>
        <w:pStyle w:val="Heading3"/>
      </w:pPr>
      <w:bookmarkStart w:id="73" w:name="_Toc37754552"/>
      <w:r>
        <w:t>Research and Development (</w:t>
      </w:r>
      <w:r w:rsidR="00806B83">
        <w:t>R&amp;D</w:t>
      </w:r>
      <w:r>
        <w:t>)</w:t>
      </w:r>
      <w:bookmarkEnd w:id="73"/>
      <w:r w:rsidR="00806B83">
        <w:t xml:space="preserve"> </w:t>
      </w:r>
    </w:p>
    <w:p w14:paraId="13AA38EE" w14:textId="77777777" w:rsidR="00806B83" w:rsidRDefault="00806B83" w:rsidP="00806B83">
      <w:pPr>
        <w:pStyle w:val="Heading4"/>
      </w:pPr>
      <w:r>
        <w:t>Drugs and Vaccines</w:t>
      </w:r>
    </w:p>
    <w:p w14:paraId="0456B87D" w14:textId="77777777" w:rsidR="00806B83" w:rsidRDefault="00806B83" w:rsidP="00806B83">
      <w:r w:rsidRPr="00222229">
        <w:t xml:space="preserve">Bringing out new vaccines and drugs that do not have evidence of </w:t>
      </w:r>
      <w:r>
        <w:t xml:space="preserve">safety or </w:t>
      </w:r>
      <w:r w:rsidRPr="00222229">
        <w:t xml:space="preserve">ability to treat a disease </w:t>
      </w:r>
      <w:r>
        <w:t xml:space="preserve">can cause significant damage to populations. Therefore, there are limits to how quickly they can be developed and tested. However, governments can increase the focus on developing drugs, vaccines and tests in a range of ways. </w:t>
      </w:r>
    </w:p>
    <w:p w14:paraId="0DF04577" w14:textId="77777777" w:rsidR="00806B83" w:rsidRDefault="00806B83" w:rsidP="00806B83"/>
    <w:p w14:paraId="55A5A698" w14:textId="77777777" w:rsidR="00806B83" w:rsidRDefault="00806B83" w:rsidP="00806B83">
      <w:r>
        <w:t xml:space="preserve">For example, using military biological warfare and defence capacity, putting public funds into private and public pharmaceutical organisations to focus on specific areas, and funding the changes of use of biomedical labs to focus on testing.   </w:t>
      </w:r>
    </w:p>
    <w:p w14:paraId="4EF4F02E" w14:textId="77777777" w:rsidR="00806B83" w:rsidRDefault="00806B83" w:rsidP="00806B83">
      <w:pPr>
        <w:pStyle w:val="Heading4"/>
      </w:pPr>
      <w:r>
        <w:lastRenderedPageBreak/>
        <w:t>Tests</w:t>
      </w:r>
    </w:p>
    <w:p w14:paraId="25AF022F" w14:textId="77777777" w:rsidR="00806B83" w:rsidRDefault="00806B83" w:rsidP="00806B83">
      <w:r>
        <w:t xml:space="preserve">In the same way as drugs and vaccines need to be tested thoroughly for safety and efficacy, tests also need rigorous research and development. Governments can accelerate the development of tests by providing funding and acquiring test at scale. </w:t>
      </w:r>
    </w:p>
    <w:p w14:paraId="45F38703" w14:textId="77777777" w:rsidR="00806B83" w:rsidRDefault="00806B83" w:rsidP="00806B83"/>
    <w:p w14:paraId="2A8F51F0" w14:textId="6AA364A6" w:rsidR="00806B83" w:rsidRDefault="00806B83" w:rsidP="00806B83">
      <w:r>
        <w:t>There are two types of tests which need to be developed and deployed</w:t>
      </w:r>
      <w:r w:rsidR="005C4253">
        <w:t>:</w:t>
      </w:r>
    </w:p>
    <w:p w14:paraId="5747217A" w14:textId="77777777" w:rsidR="00806B83" w:rsidRDefault="00806B83" w:rsidP="00806B83">
      <w:pPr>
        <w:pStyle w:val="Heading5"/>
      </w:pPr>
      <w:r>
        <w:t>Testing if you have the virus currently</w:t>
      </w:r>
    </w:p>
    <w:p w14:paraId="5EDC357D" w14:textId="042DC1F0" w:rsidR="00806B83" w:rsidRDefault="00806B83" w:rsidP="00806B83">
      <w:r>
        <w:t>Knowing who has the virus means t</w:t>
      </w:r>
      <w:r w:rsidR="007F6BD0">
        <w:t>hat t</w:t>
      </w:r>
      <w:r>
        <w:t>his person could be isolated</w:t>
      </w:r>
      <w:r w:rsidR="007F6BD0">
        <w:t>,</w:t>
      </w:r>
      <w:r>
        <w:t xml:space="preserve"> thus stopping them</w:t>
      </w:r>
      <w:r w:rsidR="007F6BD0">
        <w:t xml:space="preserve"> from </w:t>
      </w:r>
      <w:r>
        <w:t>infecting more people. Initial evidence shows that countries which have aggressively tested people in their country soon after the first coronavirus case such as South Korea has had lower increases in daily deaths th</w:t>
      </w:r>
      <w:r w:rsidR="007F6BD0">
        <w:t>an</w:t>
      </w:r>
      <w:r>
        <w:t xml:space="preserve"> those that have been slower testing people</w:t>
      </w:r>
      <w:r w:rsidR="007F6BD0">
        <w:t xml:space="preserve">. </w:t>
      </w:r>
    </w:p>
    <w:p w14:paraId="40FCD307" w14:textId="77777777" w:rsidR="00806B83" w:rsidRDefault="00806B83" w:rsidP="00806B83">
      <w:pPr>
        <w:pStyle w:val="Heading5"/>
      </w:pPr>
      <w:r>
        <w:t xml:space="preserve">Testing if you had the virus previously </w:t>
      </w:r>
    </w:p>
    <w:p w14:paraId="3E388C7C" w14:textId="77777777" w:rsidR="00806B83" w:rsidRDefault="00806B83" w:rsidP="00806B83">
      <w:r>
        <w:t>The logic is if you had the virus previously you will be less likely to contract it again, and if so, less severely.</w:t>
      </w:r>
    </w:p>
    <w:p w14:paraId="1A723BD4" w14:textId="77777777" w:rsidR="00806B83" w:rsidRDefault="00806B83" w:rsidP="00806B83">
      <w:pPr>
        <w:pStyle w:val="Heading4"/>
      </w:pPr>
      <w:r>
        <w:t>Equipment</w:t>
      </w:r>
    </w:p>
    <w:p w14:paraId="2B6DF222" w14:textId="77777777" w:rsidR="00806B83" w:rsidRDefault="00806B83" w:rsidP="00806B83">
      <w:r>
        <w:t xml:space="preserve">Governments can also galvanise industry and experts to collaborate on building hardware and equipment such as protective clothing, masks and ventilators. </w:t>
      </w:r>
    </w:p>
    <w:p w14:paraId="33EECC15" w14:textId="77777777" w:rsidR="00806B83" w:rsidRDefault="00806B83" w:rsidP="00806B83">
      <w:pPr>
        <w:pStyle w:val="Heading4"/>
      </w:pPr>
      <w:r>
        <w:t xml:space="preserve">Technology </w:t>
      </w:r>
    </w:p>
    <w:p w14:paraId="10B84301" w14:textId="4B38BDCA" w:rsidR="002F0173" w:rsidRDefault="002F0173" w:rsidP="002F0173">
      <w:r>
        <w:t xml:space="preserve">The introduction of new technology can be accelerated by government that can both focus resources on development and remove ‘red-tape’. </w:t>
      </w:r>
    </w:p>
    <w:p w14:paraId="2C87B689" w14:textId="77777777" w:rsidR="002F0173" w:rsidRDefault="002F0173" w:rsidP="002F0173">
      <w:pPr>
        <w:pStyle w:val="Heading4"/>
      </w:pPr>
      <w:r>
        <w:t xml:space="preserve">Travel Restrictions </w:t>
      </w:r>
    </w:p>
    <w:p w14:paraId="3320B058" w14:textId="6D726ED2" w:rsidR="002F0173" w:rsidRPr="003E7410" w:rsidRDefault="002F0173" w:rsidP="002F0173">
      <w:r>
        <w:t>Some countries closed their borders as an early measure against the spread of coronavirus. It is not known what effect this may have had on the spread of the disease, but it is worth noting that some countries – e.g. Italy and the USA – were quick to close their borders yet still experienced rapid virus spread.</w:t>
      </w:r>
    </w:p>
    <w:p w14:paraId="467EA91C" w14:textId="77777777" w:rsidR="00806B83" w:rsidRDefault="00806B83" w:rsidP="00806B83">
      <w:pPr>
        <w:pStyle w:val="Heading3"/>
      </w:pPr>
      <w:bookmarkStart w:id="74" w:name="_Toc37754553"/>
      <w:r>
        <w:t>Contact Tracing</w:t>
      </w:r>
      <w:bookmarkEnd w:id="74"/>
      <w:r>
        <w:t xml:space="preserve"> </w:t>
      </w:r>
    </w:p>
    <w:p w14:paraId="042A6D6B" w14:textId="77777777" w:rsidR="00806B83" w:rsidRDefault="00806B83" w:rsidP="00806B83">
      <w:r>
        <w:t xml:space="preserve">At early stages, once the disease has been identified and analysed, governments can use contact tracing and contain the spread via self-quarantining. </w:t>
      </w:r>
    </w:p>
    <w:p w14:paraId="6AB457F8" w14:textId="77777777" w:rsidR="00806B83" w:rsidRDefault="00806B83" w:rsidP="00806B83"/>
    <w:p w14:paraId="239FA47B" w14:textId="77777777" w:rsidR="00806B83" w:rsidRPr="00FF3875" w:rsidRDefault="00806B83" w:rsidP="00806B83">
      <w:pPr>
        <w:rPr>
          <w:b/>
          <w:bCs/>
        </w:rPr>
      </w:pPr>
      <w:r w:rsidRPr="00FF3875">
        <w:rPr>
          <w:b/>
          <w:bCs/>
        </w:rPr>
        <w:t>How does contact tracing work?</w:t>
      </w:r>
    </w:p>
    <w:p w14:paraId="3E75BEED" w14:textId="77777777" w:rsidR="00806B83" w:rsidRDefault="00806B83" w:rsidP="00806B83"/>
    <w:p w14:paraId="462A656F" w14:textId="77777777" w:rsidR="00806B83" w:rsidRDefault="00806B83" w:rsidP="00806B83">
      <w:r>
        <w:lastRenderedPageBreak/>
        <w:t>Specialist labs test anyone suspected of having COVID-19 and, if someone is found to have the infection, a call centre operative will speak to them to gather details of places they visited and the people they’ve been in close contact with since they became unwell or, in the case of international travellers, since they arrived in the country.</w:t>
      </w:r>
    </w:p>
    <w:p w14:paraId="63823D45" w14:textId="77777777" w:rsidR="00806B83" w:rsidRDefault="00806B83" w:rsidP="00806B83"/>
    <w:p w14:paraId="16757A21" w14:textId="77777777" w:rsidR="00806B83" w:rsidRDefault="00806B83" w:rsidP="00806B83">
      <w:r>
        <w:t>Health services use this to build up a detailed picture of the people they need to get in touch with, such as family members, colleagues or fellow travellers.</w:t>
      </w:r>
    </w:p>
    <w:p w14:paraId="33DAF358" w14:textId="77777777" w:rsidR="00806B83" w:rsidRDefault="00806B83" w:rsidP="00806B83"/>
    <w:p w14:paraId="71B64903" w14:textId="77777777" w:rsidR="00806B83" w:rsidRDefault="00806B83" w:rsidP="00806B83">
      <w:r>
        <w:t>“Close contact” involves either face to face contact or spending more than 15 minutes within 2 metres of an infected person.</w:t>
      </w:r>
    </w:p>
    <w:p w14:paraId="791BF451" w14:textId="77777777" w:rsidR="00806B83" w:rsidRDefault="00806B83" w:rsidP="00806B83"/>
    <w:p w14:paraId="4078CDEC" w14:textId="77777777" w:rsidR="00806B83" w:rsidRDefault="00806B83" w:rsidP="00806B83">
      <w:r>
        <w:t xml:space="preserve">Once the health service has recorded the close contacts the patient had, they can categorise them into high or low risk, then contact them to provide advice on what they should do.   </w:t>
      </w:r>
    </w:p>
    <w:p w14:paraId="7580B25E" w14:textId="77777777" w:rsidR="00806B83" w:rsidRDefault="00806B83" w:rsidP="00806B83"/>
    <w:p w14:paraId="6547C5F8" w14:textId="77777777" w:rsidR="00806B83" w:rsidRDefault="00806B83" w:rsidP="005C4253">
      <w:pPr>
        <w:keepNext/>
        <w:jc w:val="center"/>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"/var/folders/w1/cmmyqtdd2xj7q718gzyknwgm0000gn/T/com.microsoft.Word/WebArchiveCopyPasteTempFiles/Contact-Tracing--scaled.jpg"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3E83C415" wp14:editId="1A7D6DF2">
            <wp:extent cx="3236940" cy="8405446"/>
            <wp:effectExtent l="0" t="0" r="1905" b="2540"/>
            <wp:docPr id="16" name="Picture 16"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3248262" cy="8434847"/>
                    </a:xfrm>
                    <a:prstGeom prst="rect">
                      <a:avLst/>
                    </a:prstGeom>
                    <a:noFill/>
                    <a:ln>
                      <a:noFill/>
                    </a:ln>
                  </pic:spPr>
                </pic:pic>
              </a:graphicData>
            </a:graphic>
          </wp:inline>
        </w:drawing>
      </w:r>
      <w:r w:rsidRPr="003E7410">
        <w:rPr>
          <w:rFonts w:ascii="Times New Roman" w:hAnsi="Times New Roman"/>
        </w:rPr>
        <w:fldChar w:fldCharType="end"/>
      </w:r>
    </w:p>
    <w:p w14:paraId="0D82A4D2" w14:textId="740D8424" w:rsidR="00806B83" w:rsidRPr="003E7410" w:rsidRDefault="00806B83" w:rsidP="005C4253">
      <w:pPr>
        <w:pStyle w:val="Caption"/>
        <w:jc w:val="center"/>
        <w:rPr>
          <w:rFonts w:ascii="Times New Roman" w:hAnsi="Times New Roman"/>
        </w:rPr>
      </w:pPr>
      <w:r>
        <w:t xml:space="preserve">Figure </w:t>
      </w:r>
      <w:fldSimple w:instr=" SEQ Figure \* ARABIC ">
        <w:r w:rsidR="0028085B">
          <w:rPr>
            <w:noProof/>
          </w:rPr>
          <w:t>28</w:t>
        </w:r>
      </w:fldSimple>
      <w:r>
        <w:t xml:space="preserve">. </w:t>
      </w:r>
      <w:r w:rsidR="005C4253">
        <w:t xml:space="preserve">Contact tracing process. Source, </w:t>
      </w:r>
      <w:r w:rsidRPr="00787ECF">
        <w:t>https://publichealthmatters.blog.gov.uk/2020/02/13/expert-interview-what-is-contact-tracing/</w:t>
      </w:r>
    </w:p>
    <w:p w14:paraId="67F9CB14" w14:textId="77777777" w:rsidR="00806B83" w:rsidRDefault="00806B83" w:rsidP="00806B83">
      <w:r>
        <w:lastRenderedPageBreak/>
        <w:t xml:space="preserve">As the disease spreads it generally becomes impossible to keep up with contact tracing – though some countries where privacy laws are more minimal and where tech is strong can enforce a strong trace and isolate policy. </w:t>
      </w:r>
    </w:p>
    <w:p w14:paraId="74F0A058" w14:textId="77777777" w:rsidR="00806B83" w:rsidRDefault="00806B83" w:rsidP="00806B83"/>
    <w:p w14:paraId="4E444741" w14:textId="77777777" w:rsidR="00806B83" w:rsidRDefault="00806B83" w:rsidP="00806B83">
      <w:r>
        <w:t xml:space="preserve">Once contact tracing is no longer effective, governments have a range of policy levers available including:  </w:t>
      </w:r>
    </w:p>
    <w:p w14:paraId="2C6E690C" w14:textId="77777777" w:rsidR="00806B83" w:rsidRDefault="00806B83" w:rsidP="00806B83">
      <w:pPr>
        <w:pStyle w:val="Heading3"/>
      </w:pPr>
      <w:bookmarkStart w:id="75" w:name="_Toc37754554"/>
      <w:r>
        <w:t>Movement Restrictions</w:t>
      </w:r>
      <w:bookmarkEnd w:id="75"/>
      <w:r>
        <w:t xml:space="preserve"> </w:t>
      </w:r>
    </w:p>
    <w:p w14:paraId="22C0C26F" w14:textId="77777777" w:rsidR="00806B83" w:rsidRPr="00222229" w:rsidRDefault="00806B83" w:rsidP="00806B83">
      <w:pPr>
        <w:pStyle w:val="Heading4"/>
      </w:pPr>
      <w:r w:rsidRPr="00222229">
        <w:t xml:space="preserve">Isolation of </w:t>
      </w:r>
      <w:r>
        <w:t>P</w:t>
      </w:r>
      <w:r w:rsidRPr="00222229">
        <w:t xml:space="preserve">eople </w:t>
      </w:r>
      <w:r>
        <w:t>E</w:t>
      </w:r>
      <w:r w:rsidRPr="00222229">
        <w:t xml:space="preserve">ntering </w:t>
      </w:r>
      <w:r>
        <w:t>A C</w:t>
      </w:r>
      <w:r w:rsidRPr="00222229">
        <w:t>ountry</w:t>
      </w:r>
    </w:p>
    <w:p w14:paraId="57EFE454" w14:textId="44232ECD" w:rsidR="00806B83" w:rsidRPr="00222229" w:rsidRDefault="00806B83" w:rsidP="00806B83">
      <w:r w:rsidRPr="00222229">
        <w:t xml:space="preserve">Some countries forced people entering their country to self-quarantine so they could not spread the infection if they had it. This may be considered impractical or unfair depending on the reason for entry into the </w:t>
      </w:r>
      <w:r w:rsidR="007F6BD0" w:rsidRPr="00222229">
        <w:t>country but</w:t>
      </w:r>
      <w:r w:rsidRPr="00222229">
        <w:t xml:space="preserve"> may be effective for countries with low numbers of cases unable to test people entering the country.  </w:t>
      </w:r>
    </w:p>
    <w:p w14:paraId="291759B6" w14:textId="77777777" w:rsidR="00806B83" w:rsidRDefault="00806B83" w:rsidP="00806B83">
      <w:pPr>
        <w:pStyle w:val="Heading4"/>
      </w:pPr>
      <w:r>
        <w:t xml:space="preserve">Isolation of Vulnerable People </w:t>
      </w:r>
    </w:p>
    <w:p w14:paraId="7FD963DE" w14:textId="077131A7" w:rsidR="00806B83" w:rsidRPr="00946D49" w:rsidRDefault="00806B83" w:rsidP="00806B83">
      <w:r>
        <w:t xml:space="preserve">As we can see from Table 1 below, </w:t>
      </w:r>
      <w:r w:rsidR="005C4253">
        <w:t xml:space="preserve">hospitalisation, critical care requirements, and </w:t>
      </w:r>
      <w:r>
        <w:t xml:space="preserve">deaths from COVID-19 are more prevalent amongst older people, so one way to reduce death rates is to isolate those in the highest age groups. </w:t>
      </w:r>
    </w:p>
    <w:p w14:paraId="51D94A29" w14:textId="77777777" w:rsidR="00806B83" w:rsidRDefault="00806B83" w:rsidP="00806B83">
      <w:pPr>
        <w:keepNext/>
      </w:pPr>
      <w:r w:rsidRPr="00946D49">
        <w:rPr>
          <w:noProof/>
        </w:rPr>
        <w:drawing>
          <wp:inline distT="0" distB="0" distL="0" distR="0" wp14:anchorId="68AC575E" wp14:editId="36A0A0B8">
            <wp:extent cx="5727700" cy="251650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516505"/>
                    </a:xfrm>
                    <a:prstGeom prst="rect">
                      <a:avLst/>
                    </a:prstGeom>
                  </pic:spPr>
                </pic:pic>
              </a:graphicData>
            </a:graphic>
          </wp:inline>
        </w:drawing>
      </w:r>
    </w:p>
    <w:p w14:paraId="17FEF352" w14:textId="4B147E8D" w:rsidR="00806B83" w:rsidRDefault="00806B83" w:rsidP="00806B83">
      <w:pPr>
        <w:pStyle w:val="Caption"/>
      </w:pPr>
      <w:r>
        <w:t xml:space="preserve">Table </w:t>
      </w:r>
      <w:fldSimple w:instr=" SEQ Table \* ARABIC ">
        <w:r w:rsidR="005C4253">
          <w:rPr>
            <w:noProof/>
          </w:rPr>
          <w:t>1</w:t>
        </w:r>
      </w:fldSimple>
      <w:r>
        <w:t xml:space="preserve">. </w:t>
      </w:r>
      <w:r w:rsidR="005C4253">
        <w:t xml:space="preserve">Hospitalisation, critical care requirements, and deaths are higher amongst older people. Source, </w:t>
      </w:r>
      <w:r>
        <w:t>Imperial Colleg</w:t>
      </w:r>
      <w:r w:rsidR="005C4253">
        <w:t xml:space="preserve">e, </w:t>
      </w:r>
      <w:r w:rsidR="005C4253" w:rsidRPr="003E7410">
        <w:t>https://www.imperial.ac.uk/media/imperial-college/medicine/sph/ide/gida-fellowships/Imperial-College-COVID19-NPI-modelling-16-03-2020.pdf</w:t>
      </w:r>
    </w:p>
    <w:p w14:paraId="2AC93DE6" w14:textId="3BEBF751" w:rsidR="00806B83" w:rsidRDefault="00806B83" w:rsidP="00806B83">
      <w:r w:rsidRPr="00946D49">
        <w:t>This scenario, greatly simplified</w:t>
      </w:r>
      <w:r>
        <w:t xml:space="preserve"> and abstracted</w:t>
      </w:r>
      <w:r w:rsidRPr="00946D49">
        <w:t xml:space="preserve">, could be compared to </w:t>
      </w:r>
      <w:r>
        <w:t>relocating</w:t>
      </w:r>
      <w:r w:rsidRPr="00946D49">
        <w:t xml:space="preserve"> the </w:t>
      </w:r>
      <w:r>
        <w:t>most</w:t>
      </w:r>
      <w:r w:rsidRPr="00946D49">
        <w:t xml:space="preserve"> vulnerable to </w:t>
      </w:r>
      <w:r>
        <w:t>a safe offshore island free from the virus, and isolating them there while the virus passed through the rest of the population. The vulnerable are then returned to the general</w:t>
      </w:r>
      <w:r w:rsidRPr="00946D49">
        <w:t xml:space="preserve"> population when either everyone on the mainland </w:t>
      </w:r>
      <w:r w:rsidR="004873A8">
        <w:t>or</w:t>
      </w:r>
      <w:r w:rsidRPr="00946D49">
        <w:t xml:space="preserve"> has their own immunity or a vaccine is available. </w:t>
      </w:r>
      <w:r>
        <w:t xml:space="preserve">Whilst not practical to do this, it illustrates the principle of protecting those most likely to be worse affected by the disease. </w:t>
      </w:r>
    </w:p>
    <w:p w14:paraId="0558615F" w14:textId="77777777" w:rsidR="00806B83" w:rsidRDefault="00806B83" w:rsidP="00806B83"/>
    <w:p w14:paraId="2A9C318F" w14:textId="77777777" w:rsidR="00806B83" w:rsidRPr="00946D49" w:rsidRDefault="00806B83" w:rsidP="00806B83">
      <w:r>
        <w:lastRenderedPageBreak/>
        <w:t xml:space="preserve">This strategy could reduce a significant number of deaths. Because these people are also more likely to need hospital care, it could also reduce the number of hospital ICU beds and staff required to handle the pandemic. </w:t>
      </w:r>
    </w:p>
    <w:p w14:paraId="45260FB1" w14:textId="77777777" w:rsidR="00806B83" w:rsidRDefault="00806B83" w:rsidP="00806B83">
      <w:pPr>
        <w:pStyle w:val="Heading4"/>
      </w:pPr>
      <w:r>
        <w:t>Case Isolation In the Home</w:t>
      </w:r>
    </w:p>
    <w:p w14:paraId="6034E3D9" w14:textId="77777777" w:rsidR="00806B83" w:rsidRDefault="00806B83" w:rsidP="00806B83">
      <w:r>
        <w:t xml:space="preserve">Symptomatic cases and those who live in the same household stay at home for 7 days, reducing non-household contacts for this period. Household contacts remain unchanged.  </w:t>
      </w:r>
    </w:p>
    <w:p w14:paraId="6815E0E8" w14:textId="77777777" w:rsidR="00806B83" w:rsidRPr="00222229" w:rsidRDefault="00806B83" w:rsidP="00806B83">
      <w:pPr>
        <w:pStyle w:val="Heading4"/>
      </w:pPr>
      <w:r w:rsidRPr="00222229">
        <w:t xml:space="preserve">Closure of Schools and Universities, and </w:t>
      </w:r>
      <w:r>
        <w:t>N</w:t>
      </w:r>
      <w:r w:rsidRPr="00222229">
        <w:t xml:space="preserve">on-essential </w:t>
      </w:r>
      <w:r>
        <w:t>B</w:t>
      </w:r>
      <w:r w:rsidRPr="00222229">
        <w:t xml:space="preserve">usinesses </w:t>
      </w:r>
    </w:p>
    <w:p w14:paraId="2A6225C2" w14:textId="77777777" w:rsidR="00806B83" w:rsidRDefault="00806B83" w:rsidP="00806B83">
      <w:r>
        <w:t xml:space="preserve">Closure of all schools and universities. Household contact rates for student families increase during closures. Closure of non-essential businesses, especially bars, restaurants and cafes to minimise contact between people. </w:t>
      </w:r>
    </w:p>
    <w:p w14:paraId="124F5886" w14:textId="77777777" w:rsidR="00806B83" w:rsidRDefault="00806B83" w:rsidP="00806B83">
      <w:pPr>
        <w:pStyle w:val="Heading4"/>
      </w:pPr>
      <w:r>
        <w:t xml:space="preserve">Shielding </w:t>
      </w:r>
    </w:p>
    <w:p w14:paraId="0903C661" w14:textId="77777777" w:rsidR="00806B83" w:rsidRDefault="00806B83" w:rsidP="00806B83">
      <w:r w:rsidRPr="00F03E1C">
        <w:t>Shielding is a measure to protect people who are clinically extremely vulnerable</w:t>
      </w:r>
      <w:r>
        <w:t xml:space="preserve"> – with serious underlying medical conditions -</w:t>
      </w:r>
      <w:r w:rsidRPr="00F03E1C">
        <w:t xml:space="preserve"> by minimising all interaction </w:t>
      </w:r>
      <w:r>
        <w:t>with</w:t>
      </w:r>
      <w:r w:rsidRPr="00F03E1C">
        <w:t xml:space="preserve"> others. </w:t>
      </w:r>
    </w:p>
    <w:p w14:paraId="70DE2577" w14:textId="77777777" w:rsidR="00806B83" w:rsidRDefault="00806B83" w:rsidP="00806B83">
      <w:pPr>
        <w:pStyle w:val="Heading4"/>
      </w:pPr>
      <w:r>
        <w:t>Social Distancing of Entire Population</w:t>
      </w:r>
    </w:p>
    <w:p w14:paraId="15504935" w14:textId="77777777" w:rsidR="00806B83" w:rsidRDefault="00806B83" w:rsidP="00806B83">
      <w:r>
        <w:t xml:space="preserve">All households reduce contact outside household, school or workplace.  </w:t>
      </w:r>
    </w:p>
    <w:p w14:paraId="44153D36" w14:textId="77777777" w:rsidR="00806B83" w:rsidRPr="00222229" w:rsidRDefault="00806B83" w:rsidP="00806B83">
      <w:pPr>
        <w:pStyle w:val="Heading4"/>
      </w:pPr>
      <w:r w:rsidRPr="00222229">
        <w:t xml:space="preserve">Limiting of </w:t>
      </w:r>
      <w:r>
        <w:t>R</w:t>
      </w:r>
      <w:r w:rsidRPr="00222229">
        <w:t xml:space="preserve">easons to go </w:t>
      </w:r>
      <w:r>
        <w:t>Outside</w:t>
      </w:r>
      <w:r w:rsidRPr="00222229">
        <w:t xml:space="preserve"> </w:t>
      </w:r>
      <w:r>
        <w:t>the Home</w:t>
      </w:r>
    </w:p>
    <w:p w14:paraId="7DDA1AFA" w14:textId="1DEA9DC7" w:rsidR="00806B83" w:rsidRDefault="002F0173" w:rsidP="00806B83">
      <w:r>
        <w:t>N</w:t>
      </w:r>
      <w:r w:rsidR="00806B83" w:rsidRPr="00222229">
        <w:t xml:space="preserve">on-essential workers </w:t>
      </w:r>
      <w:r>
        <w:t>are</w:t>
      </w:r>
      <w:r w:rsidR="00806B83" w:rsidRPr="00222229">
        <w:t xml:space="preserve"> asked not to go to work, people </w:t>
      </w:r>
      <w:r>
        <w:t>are</w:t>
      </w:r>
      <w:r w:rsidR="00806B83" w:rsidRPr="00222229">
        <w:t xml:space="preserve"> advised they </w:t>
      </w:r>
      <w:r>
        <w:t>are</w:t>
      </w:r>
      <w:r w:rsidR="00806B83" w:rsidRPr="00222229">
        <w:t xml:space="preserve"> only allowed out once a day for exercise, medical reasons or to collect essential supplies such as food and medicine</w:t>
      </w:r>
      <w:r w:rsidR="00806B83">
        <w:t>.</w:t>
      </w:r>
      <w:r w:rsidR="00806B83" w:rsidRPr="00222229">
        <w:t xml:space="preserve"> </w:t>
      </w:r>
      <w:r w:rsidR="00806B83">
        <w:t>P</w:t>
      </w:r>
      <w:r w:rsidR="00806B83" w:rsidRPr="00222229">
        <w:t xml:space="preserve">eople </w:t>
      </w:r>
      <w:r>
        <w:t>are</w:t>
      </w:r>
      <w:r w:rsidR="00806B83" w:rsidRPr="00222229">
        <w:t xml:space="preserve"> </w:t>
      </w:r>
      <w:r w:rsidR="00806B83">
        <w:t xml:space="preserve">also </w:t>
      </w:r>
      <w:r w:rsidR="00806B83" w:rsidRPr="00222229">
        <w:t xml:space="preserve">not allowed to travel more than </w:t>
      </w:r>
      <w:r>
        <w:t>a specified distance</w:t>
      </w:r>
      <w:r w:rsidR="00806B83" w:rsidRPr="00222229">
        <w:t xml:space="preserve"> from their home unless it was for work or a medical reason. Police patrol popular areas such as parks to disperse large groups.     </w:t>
      </w:r>
    </w:p>
    <w:p w14:paraId="3349EB46" w14:textId="77777777" w:rsidR="00806B83" w:rsidRDefault="00806B83" w:rsidP="00806B83">
      <w:pPr>
        <w:pStyle w:val="Heading4"/>
      </w:pPr>
      <w:r>
        <w:t>“Lockdown”</w:t>
      </w:r>
    </w:p>
    <w:p w14:paraId="35D3990C" w14:textId="77777777" w:rsidR="00806B83" w:rsidRDefault="00806B83" w:rsidP="00806B83">
      <w:r>
        <w:t>N</w:t>
      </w:r>
      <w:r w:rsidRPr="00222229">
        <w:rPr>
          <w:vertAlign w:val="subscript"/>
        </w:rPr>
        <w:t>MAX</w:t>
      </w:r>
      <w:r>
        <w:t xml:space="preserve"> is forbidden to leave their homes except in exceptional circumstances. Sometimes the word lockdown is wrongly applied to social distancing. </w:t>
      </w:r>
    </w:p>
    <w:p w14:paraId="11A3392E" w14:textId="77777777" w:rsidR="00806B83" w:rsidRDefault="00806B83" w:rsidP="00806B83">
      <w:pPr>
        <w:pStyle w:val="Heading3"/>
      </w:pPr>
      <w:bookmarkStart w:id="76" w:name="_Toc37754555"/>
      <w:r>
        <w:t>Public Health Campaigns</w:t>
      </w:r>
      <w:bookmarkEnd w:id="76"/>
    </w:p>
    <w:p w14:paraId="3DD548B1" w14:textId="77777777" w:rsidR="00806B83" w:rsidRDefault="00806B83" w:rsidP="00806B83">
      <w:r>
        <w:t xml:space="preserve">Simple measures to encourage things known to help slow infection such as washing hands regularly and thoroughly, increasing awareness of where the virus sticks too, and social distancing can help slow the spread of the virus. </w:t>
      </w:r>
    </w:p>
    <w:p w14:paraId="3A5283DF" w14:textId="77777777" w:rsidR="00806B83" w:rsidRDefault="00806B83" w:rsidP="00806B83"/>
    <w:p w14:paraId="0A99C620" w14:textId="03BED0BA" w:rsidR="00806B83" w:rsidRDefault="00806B83" w:rsidP="00806B83">
      <w:r w:rsidRPr="00222229">
        <w:lastRenderedPageBreak/>
        <w:t>Scientists found that SARS-CoV-2</w:t>
      </w:r>
      <w:r>
        <w:t xml:space="preserve"> </w:t>
      </w:r>
      <w:r w:rsidRPr="00222229">
        <w:t xml:space="preserve">can be detected in </w:t>
      </w:r>
      <w:r>
        <w:t>the air</w:t>
      </w:r>
      <w:r w:rsidRPr="00222229">
        <w:t xml:space="preserve"> for up to three hours and on plastic and </w:t>
      </w:r>
      <w:r w:rsidR="00B708DA" w:rsidRPr="00222229">
        <w:t>stainless-steel</w:t>
      </w:r>
      <w:r w:rsidRPr="00222229">
        <w:t xml:space="preserve"> surfaces for up to three days</w:t>
      </w:r>
      <w:r>
        <w:rPr>
          <w:rStyle w:val="EndnoteReference"/>
        </w:rPr>
        <w:endnoteReference w:id="53"/>
      </w:r>
      <w:r w:rsidRPr="00222229">
        <w:t>.</w:t>
      </w:r>
      <w:r>
        <w:t xml:space="preserve"> The spread via mobile phones is also of interest as people often use their phone, wash their hands and touch their phone afterwards meaning viruses may still be on their phone. Increasing awareness of these things may further encourage people to wash their phones as well as their hands, and clean surfaces and doorknobs thoroughly. </w:t>
      </w:r>
    </w:p>
    <w:p w14:paraId="4852715F" w14:textId="77777777" w:rsidR="00806B83" w:rsidRDefault="00806B83" w:rsidP="00806B83"/>
    <w:p w14:paraId="6F2BFC0E" w14:textId="00B51365" w:rsidR="00806B83" w:rsidRDefault="00806B83" w:rsidP="00B708DA">
      <w:r>
        <w:t xml:space="preserve">Public campaigns, to influence people to do this can therefore have an effect. </w:t>
      </w:r>
      <w:r w:rsidR="00B708DA">
        <w:t>Encouraging s</w:t>
      </w:r>
      <w:r>
        <w:t xml:space="preserve">ocial </w:t>
      </w:r>
      <w:r w:rsidR="00B708DA">
        <w:t>d</w:t>
      </w:r>
      <w:r>
        <w:t xml:space="preserve">istancing </w:t>
      </w:r>
      <w:r w:rsidR="00B708DA">
        <w:t xml:space="preserve">and advising people to </w:t>
      </w:r>
      <w:r>
        <w:t xml:space="preserve">maintain a distance of at least 2 metres at all times from people outside </w:t>
      </w:r>
      <w:r w:rsidR="00B708DA">
        <w:t>their</w:t>
      </w:r>
      <w:r>
        <w:t xml:space="preserve"> household</w:t>
      </w:r>
      <w:r w:rsidR="00B708DA">
        <w:t>s</w:t>
      </w:r>
      <w:r>
        <w:t xml:space="preserve">. </w:t>
      </w:r>
      <w:r w:rsidR="00B708DA">
        <w:t xml:space="preserve">People need to understand the mechanisms by which SARS-CoV-2 is spread. </w:t>
      </w:r>
    </w:p>
    <w:p w14:paraId="057188AB" w14:textId="4EA53EFB" w:rsidR="00806B83" w:rsidRDefault="00806B83" w:rsidP="00806B83">
      <w:pPr>
        <w:pStyle w:val="Heading3"/>
      </w:pPr>
      <w:bookmarkStart w:id="77" w:name="_Toc37754556"/>
      <w:r>
        <w:t>Preparation for An Increase in Cases</w:t>
      </w:r>
      <w:bookmarkEnd w:id="77"/>
      <w:r>
        <w:t xml:space="preserve"> </w:t>
      </w:r>
    </w:p>
    <w:p w14:paraId="346E00EB" w14:textId="59860614" w:rsidR="0083484C" w:rsidRDefault="0083484C" w:rsidP="0083484C">
      <w:r w:rsidRPr="0083484C">
        <w:t>This involves a range of measures including:</w:t>
      </w:r>
    </w:p>
    <w:p w14:paraId="05A41066" w14:textId="77777777" w:rsidR="0083484C" w:rsidRPr="0083484C" w:rsidRDefault="0083484C" w:rsidP="0083484C"/>
    <w:p w14:paraId="4784694C" w14:textId="77777777" w:rsidR="002F0173" w:rsidRDefault="002F0173" w:rsidP="002F0173">
      <w:pPr>
        <w:pStyle w:val="ListParagraph"/>
        <w:numPr>
          <w:ilvl w:val="0"/>
          <w:numId w:val="22"/>
        </w:numPr>
      </w:pPr>
      <w:r>
        <w:t xml:space="preserve">Increasing medically trained staff where possible. The UK streamlined medical students in a late stage of their studies to support care and brought back retired staff where possible. Ensuring the most appropriately skilled and experienced staff in the midst of a crisis is likely to be a challenge at the best of times, and in the midst of a crisis with a wider range of staff than usual is perhaps particularly challenging. </w:t>
      </w:r>
    </w:p>
    <w:p w14:paraId="3DC86260" w14:textId="77777777" w:rsidR="002F0173" w:rsidRDefault="002F0173" w:rsidP="002F0173">
      <w:pPr>
        <w:pStyle w:val="ListParagraph"/>
        <w:numPr>
          <w:ilvl w:val="0"/>
          <w:numId w:val="22"/>
        </w:numPr>
      </w:pPr>
      <w:r>
        <w:t>Providing personal protection equipment for medical staff both to prevent spread of the virus between staff and patients, and particularly to prevent loss of staff through illness that will in turn exacerbate the crisis.</w:t>
      </w:r>
    </w:p>
    <w:p w14:paraId="4B72C794" w14:textId="77777777" w:rsidR="002F0173" w:rsidRDefault="002F0173" w:rsidP="002F0173">
      <w:pPr>
        <w:pStyle w:val="ListParagraph"/>
        <w:numPr>
          <w:ilvl w:val="0"/>
          <w:numId w:val="22"/>
        </w:numPr>
      </w:pPr>
      <w:r>
        <w:t xml:space="preserve">Increasing the number of ICU beds available. </w:t>
      </w:r>
    </w:p>
    <w:p w14:paraId="0D5F5648" w14:textId="77777777" w:rsidR="002F0173" w:rsidRDefault="002F0173" w:rsidP="002F0173">
      <w:pPr>
        <w:pStyle w:val="ListParagraph"/>
        <w:numPr>
          <w:ilvl w:val="0"/>
          <w:numId w:val="22"/>
        </w:numPr>
      </w:pPr>
      <w:r>
        <w:t>Encourage companies that provide essential services such as supermarkets and pharmacies to:</w:t>
      </w:r>
    </w:p>
    <w:p w14:paraId="1D7DAFA5" w14:textId="77777777" w:rsidR="002F0173" w:rsidRDefault="002F0173" w:rsidP="002F0173">
      <w:pPr>
        <w:pStyle w:val="ListParagraph"/>
        <w:numPr>
          <w:ilvl w:val="1"/>
          <w:numId w:val="22"/>
        </w:numPr>
      </w:pPr>
      <w:r>
        <w:t>Provide online services so contact with people is minimal</w:t>
      </w:r>
    </w:p>
    <w:p w14:paraId="79C81C36" w14:textId="77777777" w:rsidR="002F0173" w:rsidRDefault="002F0173" w:rsidP="002F0173">
      <w:pPr>
        <w:pStyle w:val="ListParagraph"/>
        <w:numPr>
          <w:ilvl w:val="1"/>
          <w:numId w:val="22"/>
        </w:numPr>
      </w:pPr>
      <w:r>
        <w:t xml:space="preserve">Where necessary hire and train more staff to work in the shop and provide deliveries.  </w:t>
      </w:r>
    </w:p>
    <w:p w14:paraId="0CEF4A91" w14:textId="77777777" w:rsidR="002F0173" w:rsidRDefault="002F0173" w:rsidP="002F0173">
      <w:pPr>
        <w:pStyle w:val="ListParagraph"/>
        <w:numPr>
          <w:ilvl w:val="1"/>
          <w:numId w:val="22"/>
        </w:numPr>
      </w:pPr>
      <w:r>
        <w:t xml:space="preserve">Limit supplies offered to one household. </w:t>
      </w:r>
    </w:p>
    <w:p w14:paraId="114E5079" w14:textId="54C22618" w:rsidR="002F0173" w:rsidRPr="00806B83" w:rsidRDefault="002F0173" w:rsidP="002F0173">
      <w:pPr>
        <w:pStyle w:val="ListParagraph"/>
        <w:numPr>
          <w:ilvl w:val="1"/>
          <w:numId w:val="22"/>
        </w:numPr>
      </w:pPr>
      <w:r>
        <w:t xml:space="preserve">Many countries have seen shortages of food and essentials like toilet </w:t>
      </w:r>
      <w:r w:rsidR="008809F6">
        <w:t>course</w:t>
      </w:r>
      <w:r>
        <w:t xml:space="preserve"> and paracetamol. The UK has seen a significant surge in online grocery shopping putting pressure on supermarket resources and availability of delivery to homes.  </w:t>
      </w:r>
    </w:p>
    <w:p w14:paraId="07F4A3C8" w14:textId="5E952576" w:rsidR="00FF3875" w:rsidRDefault="00FF3875" w:rsidP="00FF3875">
      <w:pPr>
        <w:pStyle w:val="Heading2"/>
      </w:pPr>
      <w:bookmarkStart w:id="78" w:name="_Toc37754557"/>
      <w:r>
        <w:t>Why is Choosing the Right Public Policy so Hard?</w:t>
      </w:r>
      <w:bookmarkEnd w:id="78"/>
      <w:r>
        <w:t xml:space="preserve"> </w:t>
      </w:r>
    </w:p>
    <w:p w14:paraId="6A673756" w14:textId="715EA1A5" w:rsidR="002F0173" w:rsidRDefault="002F0173" w:rsidP="002F0173">
      <w:r>
        <w:t xml:space="preserve">All governments want to find an appropriate and reasonable balance between protecting the health and lives of citizens and maintaining the economy. </w:t>
      </w:r>
    </w:p>
    <w:p w14:paraId="14C2C0C7" w14:textId="77777777" w:rsidR="002F0173" w:rsidRDefault="002F0173" w:rsidP="002F0173"/>
    <w:p w14:paraId="0E6A404D" w14:textId="566C1D98" w:rsidR="002F0173" w:rsidRDefault="002F0173" w:rsidP="002F0173">
      <w:r>
        <w:t xml:space="preserve">If, for example, a country goes into lockdown, where everyone apart from essential workers stay at home, the economy inevitably will suffer.  The longer the lockdown, the more </w:t>
      </w:r>
      <w:r>
        <w:lastRenderedPageBreak/>
        <w:t>challenging the economic situation will become.  Lockdown affects both the economy of the country as a whole and also the economy of individuals who require paid work to provide for themselves and their families. Lockdown also may bring impacts on mental health and welfare too. Some people may also react against the restriction imposed by lockdown.</w:t>
      </w:r>
    </w:p>
    <w:p w14:paraId="1D3191AE" w14:textId="77777777" w:rsidR="002F0173" w:rsidRDefault="002F0173" w:rsidP="002F0173"/>
    <w:p w14:paraId="16E8C038" w14:textId="0CB8245E" w:rsidR="002F0173" w:rsidRDefault="002F0173" w:rsidP="002F0173">
      <w:r>
        <w:t>A key challenge is balancing use of force and community pressure to optimise response to lockdown and therefore its impact in the battle against the pandemic. In more democratic countries, public opinion may have a different influence on decision making than in an authoritarian state. Each culture has different levels of tolerance and trust in decision makers.  That trust whether brought about through authority or more democratic means can be critical in terms of public response.</w:t>
      </w:r>
    </w:p>
    <w:p w14:paraId="3EEED76D" w14:textId="77777777" w:rsidR="002F0173" w:rsidRDefault="002F0173" w:rsidP="002F0173"/>
    <w:p w14:paraId="638CAB6A" w14:textId="63189226" w:rsidR="00C04FA7" w:rsidRDefault="002F0173" w:rsidP="002F0173">
      <w:r>
        <w:t>To add confusion, the world is saturated with information about which public policies are best to implement and in this mix is fake news and deliberate misinformation designed to mislead the public.</w:t>
      </w:r>
    </w:p>
    <w:p w14:paraId="5511C9BD" w14:textId="7EB40429" w:rsidR="00C04FA7" w:rsidRDefault="00C04FA7" w:rsidP="00C04FA7">
      <w:pPr>
        <w:pStyle w:val="Heading2"/>
      </w:pPr>
      <w:bookmarkStart w:id="79" w:name="_Toc37754558"/>
      <w:r>
        <w:t>Exercise 4</w:t>
      </w:r>
      <w:bookmarkEnd w:id="79"/>
      <w:r>
        <w:t xml:space="preserve"> </w:t>
      </w:r>
    </w:p>
    <w:p w14:paraId="5B10A6F5" w14:textId="6714ECD5" w:rsidR="00C04FA7" w:rsidRDefault="00C04FA7" w:rsidP="002F0173">
      <w:r>
        <w:t>Discuss the following:</w:t>
      </w:r>
    </w:p>
    <w:p w14:paraId="2159F5AF" w14:textId="77777777" w:rsidR="00C04FA7" w:rsidRDefault="00C04FA7" w:rsidP="002F0173"/>
    <w:p w14:paraId="28CE84D1" w14:textId="73114EA8" w:rsidR="00C04FA7" w:rsidRDefault="00C04FA7" w:rsidP="002F0173">
      <w:r>
        <w:t xml:space="preserve">1. What are trade-offs do policy makers have to make when deciding how to deal with COVID-19? Use this article to shape your argument - </w:t>
      </w:r>
      <w:r w:rsidRPr="00C04FA7">
        <w:t>https://www.reuters.com/article/us-global-economy-kemp/coronavirus-confronts-decision-makers-with-a-terrible-trade-off-kemp-idUSKBN2152PC</w:t>
      </w:r>
      <w:r>
        <w:t xml:space="preserve"> </w:t>
      </w:r>
    </w:p>
    <w:p w14:paraId="7A037CCA" w14:textId="1A3BB756" w:rsidR="00C04FA7" w:rsidRDefault="00C04FA7" w:rsidP="002F0173"/>
    <w:p w14:paraId="74AF55B0" w14:textId="306E0A34" w:rsidR="00C04FA7" w:rsidRDefault="00C04FA7" w:rsidP="002F0173">
      <w:r>
        <w:t xml:space="preserve">2. What are the pros and cons of a herd immunity strategy for COVID-19? Use this article to shape your comparison. </w:t>
      </w:r>
      <w:r w:rsidRPr="00C04FA7">
        <w:t>https://www.weforum.org/agenda/2020/03/coronavirus-can-herd-immunity-really-protect-us/</w:t>
      </w:r>
      <w:r>
        <w:t xml:space="preserve"> </w:t>
      </w:r>
    </w:p>
    <w:p w14:paraId="6071E47B" w14:textId="56FD09C0" w:rsidR="0032478C" w:rsidRDefault="0032478C" w:rsidP="0032478C">
      <w:pPr>
        <w:pStyle w:val="Heading2"/>
      </w:pPr>
      <w:bookmarkStart w:id="80" w:name="_Toc37754559"/>
      <w:r>
        <w:t>Checkpoint 4</w:t>
      </w:r>
      <w:bookmarkEnd w:id="80"/>
      <w:r>
        <w:t xml:space="preserve"> </w:t>
      </w:r>
    </w:p>
    <w:p w14:paraId="5D7C08EB" w14:textId="229F7967" w:rsidR="0032478C" w:rsidRPr="0061131F" w:rsidRDefault="0032478C" w:rsidP="0032478C">
      <w:r w:rsidRPr="0061131F">
        <w:t>1. What is the most controversial method of dealing with a virus?</w:t>
      </w:r>
    </w:p>
    <w:p w14:paraId="7A6EF59C" w14:textId="77777777" w:rsidR="0032478C" w:rsidRPr="0061131F" w:rsidRDefault="0032478C" w:rsidP="0032478C">
      <w:pPr>
        <w:ind w:left="720"/>
      </w:pPr>
      <w:r w:rsidRPr="0061131F">
        <w:t>Lockdown</w:t>
      </w:r>
    </w:p>
    <w:p w14:paraId="0DD16480" w14:textId="77777777" w:rsidR="0032478C" w:rsidRPr="0061131F" w:rsidRDefault="0032478C" w:rsidP="0032478C">
      <w:pPr>
        <w:ind w:left="720"/>
      </w:pPr>
      <w:r w:rsidRPr="0061131F">
        <w:t>Social distancing</w:t>
      </w:r>
    </w:p>
    <w:p w14:paraId="35093BAC" w14:textId="77777777" w:rsidR="0032478C" w:rsidRPr="0061131F" w:rsidRDefault="0032478C" w:rsidP="0032478C">
      <w:pPr>
        <w:ind w:left="720"/>
      </w:pPr>
      <w:r w:rsidRPr="0061131F">
        <w:t>Travel restrictions</w:t>
      </w:r>
    </w:p>
    <w:p w14:paraId="3E42FFAA" w14:textId="77777777" w:rsidR="0032478C" w:rsidRPr="0061131F" w:rsidRDefault="0032478C" w:rsidP="0032478C">
      <w:pPr>
        <w:ind w:left="720"/>
      </w:pPr>
      <w:r w:rsidRPr="0061131F">
        <w:t>Herd immunity</w:t>
      </w:r>
    </w:p>
    <w:p w14:paraId="2B56EFDB" w14:textId="413C68E5" w:rsidR="0032478C" w:rsidRPr="0061131F" w:rsidRDefault="0032478C" w:rsidP="0032478C">
      <w:pPr>
        <w:ind w:left="720"/>
      </w:pPr>
      <w:r w:rsidRPr="0061131F">
        <w:t>Public health campaigns</w:t>
      </w:r>
    </w:p>
    <w:p w14:paraId="4590E5D8" w14:textId="77777777" w:rsidR="0032478C" w:rsidRPr="0061131F" w:rsidRDefault="0032478C" w:rsidP="0032478C"/>
    <w:p w14:paraId="11F341C0" w14:textId="53DEDF49" w:rsidR="0032478C" w:rsidRPr="0061131F" w:rsidRDefault="0032478C" w:rsidP="0032478C">
      <w:r w:rsidRPr="0061131F">
        <w:t xml:space="preserve">2. Herd immunity without vaccine in the COVID-19 pandemic is controversial because: </w:t>
      </w:r>
    </w:p>
    <w:p w14:paraId="4FCE3EA8" w14:textId="18534D40" w:rsidR="0032478C" w:rsidRPr="0061131F" w:rsidRDefault="0032478C" w:rsidP="0032478C">
      <w:pPr>
        <w:ind w:left="720"/>
      </w:pPr>
      <w:r w:rsidRPr="0061131F">
        <w:t>Not everyone in the population will be immune</w:t>
      </w:r>
    </w:p>
    <w:p w14:paraId="7E6D35A2" w14:textId="7D2FDECC" w:rsidR="0032478C" w:rsidRPr="0061131F" w:rsidRDefault="0032478C" w:rsidP="0032478C">
      <w:pPr>
        <w:ind w:left="720"/>
      </w:pPr>
      <w:r w:rsidRPr="0061131F">
        <w:t xml:space="preserve">There is no research to support the policy </w:t>
      </w:r>
    </w:p>
    <w:p w14:paraId="446BDD9F" w14:textId="46E29B50" w:rsidR="0032478C" w:rsidRPr="0061131F" w:rsidRDefault="0032478C" w:rsidP="0032478C">
      <w:pPr>
        <w:ind w:left="720"/>
      </w:pPr>
      <w:r w:rsidRPr="0061131F">
        <w:t xml:space="preserve">The capacity of health services likely to be exceeded </w:t>
      </w:r>
    </w:p>
    <w:p w14:paraId="2C93BBC9" w14:textId="70DFB1DE" w:rsidR="0032478C" w:rsidRPr="0061131F" w:rsidRDefault="0032478C" w:rsidP="0032478C">
      <w:pPr>
        <w:ind w:left="720"/>
      </w:pPr>
      <w:r w:rsidRPr="0061131F">
        <w:t>It does not give a high level of individual protection</w:t>
      </w:r>
    </w:p>
    <w:p w14:paraId="3071AB27" w14:textId="721F1524" w:rsidR="0032478C" w:rsidRPr="0061131F" w:rsidRDefault="0032478C" w:rsidP="0032478C">
      <w:pPr>
        <w:ind w:left="720"/>
      </w:pPr>
      <w:r w:rsidRPr="0061131F">
        <w:t xml:space="preserve">It requires everyone to take untested drugs </w:t>
      </w:r>
    </w:p>
    <w:p w14:paraId="52280DF8" w14:textId="77777777" w:rsidR="0032478C" w:rsidRPr="0061131F" w:rsidRDefault="0032478C" w:rsidP="0032478C"/>
    <w:p w14:paraId="634FC586" w14:textId="07B72F68" w:rsidR="0032478C" w:rsidRPr="0061131F" w:rsidRDefault="0032478C" w:rsidP="0032478C">
      <w:r w:rsidRPr="0061131F">
        <w:t xml:space="preserve">3. Before drugs and vaccines are available, governments have to use  </w:t>
      </w:r>
    </w:p>
    <w:p w14:paraId="1188D187" w14:textId="77777777" w:rsidR="0032478C" w:rsidRPr="0061131F" w:rsidRDefault="0032478C" w:rsidP="0032478C">
      <w:pPr>
        <w:ind w:left="720"/>
      </w:pPr>
      <w:r w:rsidRPr="0061131F">
        <w:t>Lockdown</w:t>
      </w:r>
    </w:p>
    <w:p w14:paraId="48DAE928" w14:textId="77777777" w:rsidR="0032478C" w:rsidRPr="0061131F" w:rsidRDefault="0032478C" w:rsidP="0032478C">
      <w:pPr>
        <w:ind w:left="720"/>
      </w:pPr>
      <w:r w:rsidRPr="0061131F">
        <w:t>Social distancing</w:t>
      </w:r>
    </w:p>
    <w:p w14:paraId="112F7774" w14:textId="77777777" w:rsidR="0032478C" w:rsidRPr="0061131F" w:rsidRDefault="0032478C" w:rsidP="0032478C">
      <w:pPr>
        <w:ind w:left="720"/>
      </w:pPr>
      <w:r w:rsidRPr="0061131F">
        <w:t>Travel restrictions</w:t>
      </w:r>
    </w:p>
    <w:p w14:paraId="42417470" w14:textId="77777777" w:rsidR="0032478C" w:rsidRPr="0061131F" w:rsidRDefault="0032478C" w:rsidP="0032478C">
      <w:pPr>
        <w:ind w:left="720"/>
      </w:pPr>
      <w:r w:rsidRPr="0061131F">
        <w:t>Non-Pharmaceutical Interventions</w:t>
      </w:r>
    </w:p>
    <w:p w14:paraId="4178B8D0" w14:textId="641CD057" w:rsidR="0032478C" w:rsidRPr="0061131F" w:rsidRDefault="0032478C" w:rsidP="0032478C">
      <w:pPr>
        <w:ind w:left="720"/>
      </w:pPr>
      <w:r w:rsidRPr="0061131F">
        <w:t>Public health campaigns</w:t>
      </w:r>
    </w:p>
    <w:p w14:paraId="407189C6" w14:textId="5EBF478C" w:rsidR="0032478C" w:rsidRPr="0061131F" w:rsidRDefault="0032478C" w:rsidP="0032478C"/>
    <w:p w14:paraId="7D9CA04F" w14:textId="2B4F220B" w:rsidR="0032478C" w:rsidRPr="0061131F" w:rsidRDefault="0032478C" w:rsidP="0032478C">
      <w:r w:rsidRPr="0061131F">
        <w:t>4. Which of the following are two the main types of strategies that can be pursued by governments</w:t>
      </w:r>
    </w:p>
    <w:p w14:paraId="340523EF" w14:textId="1A77ECBB" w:rsidR="0032478C" w:rsidRPr="0061131F" w:rsidRDefault="0032478C" w:rsidP="0032478C">
      <w:pPr>
        <w:ind w:left="720"/>
      </w:pPr>
      <w:r w:rsidRPr="0061131F">
        <w:t>Social distancing</w:t>
      </w:r>
    </w:p>
    <w:p w14:paraId="05C18CDE" w14:textId="27C0D243" w:rsidR="0032478C" w:rsidRPr="0061131F" w:rsidRDefault="0032478C" w:rsidP="0032478C">
      <w:pPr>
        <w:ind w:firstLine="720"/>
      </w:pPr>
      <w:r w:rsidRPr="0061131F">
        <w:t>Suppression</w:t>
      </w:r>
    </w:p>
    <w:p w14:paraId="444066E9" w14:textId="77777777" w:rsidR="0032478C" w:rsidRPr="0061131F" w:rsidRDefault="0032478C" w:rsidP="0032478C">
      <w:pPr>
        <w:ind w:left="720"/>
      </w:pPr>
      <w:r w:rsidRPr="0061131F">
        <w:t>Travel restrictions</w:t>
      </w:r>
    </w:p>
    <w:p w14:paraId="19A16054" w14:textId="18EF19E3" w:rsidR="0032478C" w:rsidRPr="0061131F" w:rsidRDefault="0032478C" w:rsidP="0032478C">
      <w:pPr>
        <w:ind w:firstLine="720"/>
      </w:pPr>
      <w:r w:rsidRPr="0061131F">
        <w:t xml:space="preserve">Mitigation </w:t>
      </w:r>
    </w:p>
    <w:p w14:paraId="4B92B1B2" w14:textId="77777777" w:rsidR="0032478C" w:rsidRPr="0061131F" w:rsidRDefault="0032478C" w:rsidP="0032478C">
      <w:pPr>
        <w:ind w:left="720"/>
      </w:pPr>
      <w:r w:rsidRPr="0061131F">
        <w:t>Public health campaigns</w:t>
      </w:r>
    </w:p>
    <w:p w14:paraId="26D7BD31" w14:textId="77777777" w:rsidR="0032478C" w:rsidRPr="0061131F" w:rsidRDefault="0032478C" w:rsidP="0032478C"/>
    <w:p w14:paraId="7C290FF2" w14:textId="137E84D0" w:rsidR="0050251C" w:rsidRPr="0061131F" w:rsidRDefault="0032478C" w:rsidP="0032478C">
      <w:r w:rsidRPr="0061131F">
        <w:t xml:space="preserve">5. Which of the following </w:t>
      </w:r>
      <w:r w:rsidR="0050251C" w:rsidRPr="0061131F">
        <w:t>is not a policy lever that governments can use</w:t>
      </w:r>
    </w:p>
    <w:p w14:paraId="4978AA68" w14:textId="2AC1453D" w:rsidR="0050251C" w:rsidRPr="0061131F" w:rsidRDefault="0050251C" w:rsidP="0050251C">
      <w:pPr>
        <w:ind w:left="720"/>
      </w:pPr>
      <w:r w:rsidRPr="0061131F">
        <w:t>Preparation for an increase in cases</w:t>
      </w:r>
    </w:p>
    <w:p w14:paraId="538A0A47" w14:textId="59CAD3D8" w:rsidR="0050251C" w:rsidRPr="0061131F" w:rsidRDefault="0050251C" w:rsidP="0050251C">
      <w:pPr>
        <w:ind w:left="720"/>
      </w:pPr>
      <w:r w:rsidRPr="0061131F">
        <w:t>Social distancing of entire population</w:t>
      </w:r>
    </w:p>
    <w:p w14:paraId="552DE78D" w14:textId="4F6F856C" w:rsidR="0050251C" w:rsidRPr="0061131F" w:rsidRDefault="0050251C" w:rsidP="0050251C">
      <w:pPr>
        <w:ind w:left="720"/>
      </w:pPr>
      <w:r w:rsidRPr="0061131F">
        <w:t>Closure of schools and universities, and non-essential businesses</w:t>
      </w:r>
    </w:p>
    <w:p w14:paraId="045E6278" w14:textId="6425A6D7" w:rsidR="0050251C" w:rsidRPr="0061131F" w:rsidRDefault="0050251C" w:rsidP="0050251C">
      <w:pPr>
        <w:ind w:left="720"/>
      </w:pPr>
      <w:r w:rsidRPr="0061131F">
        <w:t>Enforcing policy</w:t>
      </w:r>
    </w:p>
    <w:p w14:paraId="49E9D4D3" w14:textId="48B7D4E7" w:rsidR="0050251C" w:rsidRPr="0061131F" w:rsidRDefault="0050251C" w:rsidP="0050251C">
      <w:pPr>
        <w:ind w:left="720"/>
      </w:pPr>
      <w:r w:rsidRPr="0061131F">
        <w:t>Isolation of Vulnerable People</w:t>
      </w:r>
    </w:p>
    <w:p w14:paraId="12E4B6D7" w14:textId="77777777" w:rsidR="00B708DA" w:rsidRPr="0061131F" w:rsidRDefault="00B708DA" w:rsidP="0032478C"/>
    <w:p w14:paraId="67F944C3" w14:textId="3E48E833" w:rsidR="0050251C" w:rsidRPr="0061131F" w:rsidRDefault="00B708DA" w:rsidP="0032478C">
      <w:r w:rsidRPr="0061131F">
        <w:t>6</w:t>
      </w:r>
      <w:r w:rsidR="0050251C" w:rsidRPr="0061131F">
        <w:t xml:space="preserve">. </w:t>
      </w:r>
      <w:r w:rsidRPr="0061131F">
        <w:t>What does c</w:t>
      </w:r>
      <w:r w:rsidR="0050251C" w:rsidRPr="0061131F">
        <w:t>ontract tracing</w:t>
      </w:r>
      <w:r w:rsidRPr="0061131F">
        <w:t xml:space="preserve"> mean</w:t>
      </w:r>
      <w:r w:rsidR="0050251C" w:rsidRPr="0061131F">
        <w:t xml:space="preserve"> </w:t>
      </w:r>
    </w:p>
    <w:p w14:paraId="00083DCF" w14:textId="2AB755CE" w:rsidR="00B708DA" w:rsidRPr="0061131F" w:rsidRDefault="00B708DA" w:rsidP="00B708DA">
      <w:pPr>
        <w:ind w:left="720"/>
      </w:pPr>
      <w:r w:rsidRPr="0061131F">
        <w:t>Finding the people who are least at risk so they can be released from lockdown</w:t>
      </w:r>
    </w:p>
    <w:p w14:paraId="01387CBE" w14:textId="56639B2C" w:rsidR="0050251C" w:rsidRPr="0061131F" w:rsidRDefault="00B708DA" w:rsidP="00B708DA">
      <w:pPr>
        <w:ind w:left="720"/>
      </w:pPr>
      <w:r w:rsidRPr="0061131F">
        <w:t>Finding and testing people who may have come into contact with an infected person</w:t>
      </w:r>
    </w:p>
    <w:p w14:paraId="41E9BB30" w14:textId="77777777" w:rsidR="00B708DA" w:rsidRPr="0061131F" w:rsidRDefault="00B708DA" w:rsidP="00B708DA">
      <w:pPr>
        <w:ind w:left="720"/>
      </w:pPr>
      <w:r w:rsidRPr="0061131F">
        <w:t xml:space="preserve">Finding people who are susceptive to becoming infected </w:t>
      </w:r>
    </w:p>
    <w:p w14:paraId="4A84C9CB" w14:textId="77777777" w:rsidR="00B708DA" w:rsidRPr="0061131F" w:rsidRDefault="00B708DA" w:rsidP="00B708DA">
      <w:pPr>
        <w:ind w:left="720"/>
      </w:pPr>
      <w:r w:rsidRPr="0061131F">
        <w:t xml:space="preserve">Isolating the most vulnerable people </w:t>
      </w:r>
    </w:p>
    <w:p w14:paraId="40C35C83" w14:textId="77777777" w:rsidR="00B708DA" w:rsidRPr="0061131F" w:rsidRDefault="00B708DA" w:rsidP="00B708DA">
      <w:pPr>
        <w:ind w:left="720"/>
      </w:pPr>
      <w:r w:rsidRPr="0061131F">
        <w:t xml:space="preserve">Finding those people who have recovered so they can return to work </w:t>
      </w:r>
    </w:p>
    <w:p w14:paraId="1A020FBA" w14:textId="2D6CD2B8" w:rsidR="0050251C" w:rsidRPr="0061131F" w:rsidRDefault="00B708DA" w:rsidP="0032478C">
      <w:r w:rsidRPr="0061131F">
        <w:t xml:space="preserve"> </w:t>
      </w:r>
    </w:p>
    <w:p w14:paraId="6CDE7963" w14:textId="698F11BB" w:rsidR="00B708DA" w:rsidRPr="0061131F" w:rsidRDefault="00B708DA" w:rsidP="00B708DA">
      <w:r w:rsidRPr="0061131F">
        <w:t xml:space="preserve">7. The exponential rate that pandemics rise means that early ___________ leads to lower numbers of early-stage infections </w:t>
      </w:r>
    </w:p>
    <w:p w14:paraId="2DE3CADE" w14:textId="77777777" w:rsidR="00B708DA" w:rsidRPr="0061131F" w:rsidRDefault="00B708DA" w:rsidP="00B708DA">
      <w:pPr>
        <w:ind w:left="720"/>
      </w:pPr>
      <w:r w:rsidRPr="0061131F">
        <w:t xml:space="preserve">Increases to hospital capacity   </w:t>
      </w:r>
    </w:p>
    <w:p w14:paraId="16EA82E3" w14:textId="77777777" w:rsidR="00B708DA" w:rsidRPr="0061131F" w:rsidRDefault="00B708DA" w:rsidP="00B708DA">
      <w:pPr>
        <w:ind w:left="720"/>
      </w:pPr>
      <w:r w:rsidRPr="0061131F">
        <w:t xml:space="preserve">Testing, contact tracing, isolating, and social distancing   </w:t>
      </w:r>
    </w:p>
    <w:p w14:paraId="3DAC08F2" w14:textId="77777777" w:rsidR="00B708DA" w:rsidRPr="0061131F" w:rsidRDefault="00B708DA" w:rsidP="00B708DA">
      <w:pPr>
        <w:ind w:left="720"/>
      </w:pPr>
      <w:r w:rsidRPr="0061131F">
        <w:t xml:space="preserve">Focus on drug development </w:t>
      </w:r>
    </w:p>
    <w:p w14:paraId="0BDFF486" w14:textId="77777777" w:rsidR="00B708DA" w:rsidRPr="0061131F" w:rsidRDefault="00B708DA" w:rsidP="00B708DA">
      <w:pPr>
        <w:ind w:left="720"/>
      </w:pPr>
      <w:r w:rsidRPr="0061131F">
        <w:t xml:space="preserve">Ambulance services </w:t>
      </w:r>
    </w:p>
    <w:p w14:paraId="29B46C88" w14:textId="77777777" w:rsidR="00B708DA" w:rsidRPr="0061131F" w:rsidRDefault="00B708DA" w:rsidP="00B708DA">
      <w:pPr>
        <w:ind w:left="720"/>
      </w:pPr>
      <w:r w:rsidRPr="0061131F">
        <w:t xml:space="preserve">Sharing of test data </w:t>
      </w:r>
    </w:p>
    <w:p w14:paraId="7F514C06" w14:textId="77777777" w:rsidR="00B708DA" w:rsidRPr="0061131F" w:rsidRDefault="00B708DA" w:rsidP="0032478C"/>
    <w:p w14:paraId="24457E62" w14:textId="1E58098C" w:rsidR="0050251C" w:rsidRPr="0061131F" w:rsidRDefault="0050251C" w:rsidP="0032478C">
      <w:r w:rsidRPr="0061131F">
        <w:t xml:space="preserve">8. </w:t>
      </w:r>
      <w:r w:rsidR="00B708DA" w:rsidRPr="0061131F">
        <w:t>Social distancing means</w:t>
      </w:r>
    </w:p>
    <w:p w14:paraId="3CCB6AE1" w14:textId="3802A494" w:rsidR="00B708DA" w:rsidRPr="0061131F" w:rsidRDefault="00B708DA" w:rsidP="00B708DA">
      <w:pPr>
        <w:ind w:left="720"/>
      </w:pPr>
      <w:r w:rsidRPr="0061131F">
        <w:t>Closing bars</w:t>
      </w:r>
    </w:p>
    <w:p w14:paraId="3273041F" w14:textId="0D84DAD2" w:rsidR="00B708DA" w:rsidRPr="0061131F" w:rsidRDefault="00B708DA" w:rsidP="00B708DA">
      <w:pPr>
        <w:ind w:left="720"/>
      </w:pPr>
      <w:r w:rsidRPr="0061131F">
        <w:t>Reducing contact outside households</w:t>
      </w:r>
    </w:p>
    <w:p w14:paraId="3ACF909B" w14:textId="2D2F9AE6" w:rsidR="0050251C" w:rsidRPr="0061131F" w:rsidRDefault="00B708DA" w:rsidP="00B708DA">
      <w:pPr>
        <w:ind w:left="720"/>
      </w:pPr>
      <w:r w:rsidRPr="0061131F">
        <w:t>Stopping crowd of more than 50 people</w:t>
      </w:r>
    </w:p>
    <w:p w14:paraId="16563755" w14:textId="0C93DE12" w:rsidR="00B708DA" w:rsidRPr="0061131F" w:rsidRDefault="00B708DA" w:rsidP="00B708DA">
      <w:pPr>
        <w:ind w:left="720"/>
      </w:pPr>
      <w:r w:rsidRPr="0061131F">
        <w:t>Closing theatres</w:t>
      </w:r>
    </w:p>
    <w:p w14:paraId="1FBB220C" w14:textId="4E2C4D7B" w:rsidR="00B708DA" w:rsidRPr="0061131F" w:rsidRDefault="00B708DA" w:rsidP="00B708DA">
      <w:pPr>
        <w:ind w:left="720"/>
      </w:pPr>
      <w:r w:rsidRPr="0061131F">
        <w:t>Keeping away from COVID-19 hotspots</w:t>
      </w:r>
    </w:p>
    <w:p w14:paraId="576C7AD3" w14:textId="77777777" w:rsidR="00B708DA" w:rsidRPr="0061131F" w:rsidRDefault="00B708DA" w:rsidP="0032478C"/>
    <w:p w14:paraId="2B42E4EE" w14:textId="6F0FBCD0" w:rsidR="0050251C" w:rsidRPr="0061131F" w:rsidRDefault="0050251C" w:rsidP="0032478C">
      <w:r w:rsidRPr="0061131F">
        <w:t>9.</w:t>
      </w:r>
      <w:r w:rsidR="00B708DA" w:rsidRPr="0061131F">
        <w:t xml:space="preserve"> Which of the following messages would be good to have in a public health campaign. Select all that apply </w:t>
      </w:r>
    </w:p>
    <w:p w14:paraId="6BB3A35D" w14:textId="20ECF207" w:rsidR="00B708DA" w:rsidRPr="0061131F" w:rsidRDefault="00B708DA" w:rsidP="00B708DA">
      <w:pPr>
        <w:ind w:left="720"/>
      </w:pPr>
      <w:r w:rsidRPr="0061131F">
        <w:lastRenderedPageBreak/>
        <w:t>COVID-19 is a national emergency</w:t>
      </w:r>
    </w:p>
    <w:p w14:paraId="53EADB88" w14:textId="3B7CDAB4" w:rsidR="00B708DA" w:rsidRPr="0061131F" w:rsidRDefault="00B708DA" w:rsidP="00B708DA">
      <w:pPr>
        <w:ind w:left="720"/>
      </w:pPr>
      <w:r w:rsidRPr="0061131F">
        <w:t>Stay home</w:t>
      </w:r>
    </w:p>
    <w:p w14:paraId="3FDF1138" w14:textId="6242B4F0" w:rsidR="00B708DA" w:rsidRPr="0061131F" w:rsidRDefault="00B708DA" w:rsidP="00B708DA">
      <w:pPr>
        <w:ind w:left="720"/>
      </w:pPr>
      <w:r w:rsidRPr="0061131F">
        <w:t>Keep calm and carry on</w:t>
      </w:r>
    </w:p>
    <w:p w14:paraId="7EE234F1" w14:textId="766320B6" w:rsidR="00B708DA" w:rsidRPr="0061131F" w:rsidRDefault="00B708DA" w:rsidP="00B708DA">
      <w:pPr>
        <w:ind w:left="720"/>
      </w:pPr>
      <w:r w:rsidRPr="0061131F">
        <w:t>Wash your hands thoroughly with soap</w:t>
      </w:r>
    </w:p>
    <w:p w14:paraId="2400EBFA" w14:textId="4E649663" w:rsidR="00B708DA" w:rsidRPr="0061131F" w:rsidRDefault="00B708DA" w:rsidP="00B708DA">
      <w:pPr>
        <w:ind w:left="720"/>
      </w:pPr>
      <w:r w:rsidRPr="0061131F">
        <w:t xml:space="preserve">Clean your doorknobs and surfaces at home </w:t>
      </w:r>
    </w:p>
    <w:p w14:paraId="0EC8F587" w14:textId="4E7FEDA5" w:rsidR="0050251C" w:rsidRPr="0061131F" w:rsidRDefault="0050251C" w:rsidP="0032478C"/>
    <w:p w14:paraId="1CCCB639" w14:textId="133CC30B" w:rsidR="0050251C" w:rsidRPr="0061131F" w:rsidRDefault="0050251C" w:rsidP="0032478C">
      <w:r w:rsidRPr="0061131F">
        <w:t xml:space="preserve">10. </w:t>
      </w:r>
      <w:r w:rsidR="00B708DA" w:rsidRPr="0061131F">
        <w:t xml:space="preserve">Choosing the right policy so hard because </w:t>
      </w:r>
    </w:p>
    <w:p w14:paraId="1D132E61" w14:textId="629AA7AD" w:rsidR="00B708DA" w:rsidRPr="0061131F" w:rsidRDefault="00B708DA" w:rsidP="00B708DA">
      <w:pPr>
        <w:ind w:left="720"/>
      </w:pPr>
      <w:r w:rsidRPr="0061131F">
        <w:t xml:space="preserve">It’s difficult to balance preventing infection and keeping the economy running </w:t>
      </w:r>
    </w:p>
    <w:p w14:paraId="70DAF8EE" w14:textId="1D9DA062" w:rsidR="00B708DA" w:rsidRPr="0061131F" w:rsidRDefault="00B708DA" w:rsidP="00B708DA">
      <w:pPr>
        <w:ind w:left="720"/>
      </w:pPr>
      <w:r w:rsidRPr="0061131F">
        <w:t xml:space="preserve">People don’t like being </w:t>
      </w:r>
      <w:r w:rsidR="0061131F">
        <w:t>‘</w:t>
      </w:r>
      <w:r w:rsidRPr="0061131F">
        <w:t>locked-down</w:t>
      </w:r>
      <w:r w:rsidR="0061131F">
        <w:t>’</w:t>
      </w:r>
      <w:r w:rsidRPr="0061131F">
        <w:t xml:space="preserve"> </w:t>
      </w:r>
    </w:p>
    <w:p w14:paraId="72157C46" w14:textId="3D4D819D" w:rsidR="00B708DA" w:rsidRPr="0061131F" w:rsidRDefault="00B708DA" w:rsidP="00B708DA">
      <w:pPr>
        <w:ind w:left="720"/>
      </w:pPr>
      <w:r w:rsidRPr="0061131F">
        <w:t xml:space="preserve">Enforcing social distancing is difficult </w:t>
      </w:r>
    </w:p>
    <w:p w14:paraId="3298A406" w14:textId="0C6C8678" w:rsidR="00B708DA" w:rsidRPr="0061131F" w:rsidRDefault="00B708DA" w:rsidP="00B708DA">
      <w:pPr>
        <w:ind w:left="720"/>
      </w:pPr>
      <w:r w:rsidRPr="0061131F">
        <w:t>Beating the disease requires intrusions into people’s privacy</w:t>
      </w:r>
    </w:p>
    <w:p w14:paraId="3906A49A" w14:textId="431E90CA" w:rsidR="00B708DA" w:rsidRDefault="00B708DA" w:rsidP="0061131F">
      <w:pPr>
        <w:ind w:left="720"/>
      </w:pPr>
      <w:r w:rsidRPr="0061131F">
        <w:t xml:space="preserve">Fake news and extreme views influence public opinion </w:t>
      </w:r>
    </w:p>
    <w:p w14:paraId="6DE66B35" w14:textId="77777777" w:rsidR="008809F6" w:rsidRDefault="008809F6">
      <w:pPr>
        <w:rPr>
          <w:rFonts w:eastAsiaTheme="majorEastAsia" w:cs="Times New Roman (Headings CS)"/>
          <w:b/>
          <w:bCs/>
          <w:sz w:val="56"/>
          <w:szCs w:val="32"/>
        </w:rPr>
      </w:pPr>
      <w:r>
        <w:br w:type="page"/>
      </w:r>
    </w:p>
    <w:p w14:paraId="57437F49" w14:textId="51A62501" w:rsidR="004425E4" w:rsidRDefault="004425E4" w:rsidP="00222229">
      <w:pPr>
        <w:pStyle w:val="Heading1"/>
      </w:pPr>
      <w:bookmarkStart w:id="81" w:name="_Toc37754560"/>
      <w:r>
        <w:lastRenderedPageBreak/>
        <w:t xml:space="preserve">Choosing </w:t>
      </w:r>
      <w:r w:rsidR="00BF1CFA">
        <w:t>Respon</w:t>
      </w:r>
      <w:r>
        <w:t>se Strategies</w:t>
      </w:r>
      <w:bookmarkEnd w:id="81"/>
    </w:p>
    <w:p w14:paraId="10EC4F60" w14:textId="3AF545BE" w:rsidR="000A7F19" w:rsidRDefault="00C167E0" w:rsidP="000A7F19">
      <w:pPr>
        <w:pStyle w:val="Heading2"/>
        <w:rPr>
          <w:lang w:val="en-US"/>
        </w:rPr>
      </w:pPr>
      <w:r>
        <w:rPr>
          <w:lang w:val="en-US"/>
        </w:rPr>
        <w:t>Data and Models</w:t>
      </w:r>
    </w:p>
    <w:p w14:paraId="56367A1E" w14:textId="77E2474C" w:rsidR="00C167E0" w:rsidRDefault="00C167E0" w:rsidP="00C167E0">
      <w:pPr>
        <w:pStyle w:val="Heading3"/>
      </w:pPr>
      <w:bookmarkStart w:id="82" w:name="OLE_LINK1"/>
      <w:bookmarkStart w:id="83" w:name="OLE_LINK6"/>
      <w:r>
        <w:t>Models</w:t>
      </w:r>
    </w:p>
    <w:p w14:paraId="5B330E48" w14:textId="286217C4" w:rsidR="00C167E0" w:rsidRDefault="00C167E0" w:rsidP="00C167E0">
      <w:r w:rsidRPr="004873A8">
        <w:t>Choosing how to prepare for and deal with a pandemic such as COVID-19 is a political decision, and we have seen a very wide variety of responses across the world ranging from denial to quick and decisive mitigation.</w:t>
      </w:r>
      <w:r>
        <w:t xml:space="preserve"> </w:t>
      </w:r>
    </w:p>
    <w:p w14:paraId="50B7C4B6" w14:textId="77777777" w:rsidR="00C167E0" w:rsidRDefault="00C167E0" w:rsidP="00C167E0"/>
    <w:p w14:paraId="35024AD1" w14:textId="77777777" w:rsidR="00C167E0" w:rsidRDefault="00C167E0" w:rsidP="00C167E0">
      <w:r>
        <w:t xml:space="preserve">For the vast majority of governments across the world wishing to take the pandemic seriously, decisions have to be based on mathematical modelling. </w:t>
      </w:r>
    </w:p>
    <w:p w14:paraId="33FCFF74" w14:textId="77777777" w:rsidR="00C167E0" w:rsidRDefault="00C167E0" w:rsidP="00C167E0"/>
    <w:p w14:paraId="0BE0E294" w14:textId="77777777" w:rsidR="00C167E0" w:rsidRPr="00F73807" w:rsidRDefault="00C167E0" w:rsidP="00C167E0">
      <w:r w:rsidRPr="003F16EB">
        <w:t xml:space="preserve">In the case of Covid-19, responding to those models may yet be the difference between global death tolls in the thousands or the millions. Models are imperfect, but they’re better than flying blind—if you </w:t>
      </w:r>
      <w:r>
        <w:t xml:space="preserve">build and </w:t>
      </w:r>
      <w:r w:rsidRPr="003F16EB">
        <w:t xml:space="preserve">use them </w:t>
      </w:r>
      <w:r>
        <w:t>well</w:t>
      </w:r>
      <w:r>
        <w:rPr>
          <w:rStyle w:val="EndnoteReference"/>
        </w:rPr>
        <w:endnoteReference w:id="54"/>
      </w:r>
    </w:p>
    <w:p w14:paraId="279B08D7" w14:textId="77777777" w:rsidR="00C167E0" w:rsidRDefault="00C167E0" w:rsidP="00C167E0">
      <w:pPr>
        <w:rPr>
          <w:lang w:val="en-US"/>
        </w:rPr>
      </w:pPr>
    </w:p>
    <w:p w14:paraId="1F7BC9B4" w14:textId="7E1FDE2B" w:rsidR="00C167E0" w:rsidRDefault="00C167E0" w:rsidP="00C167E0">
      <w:pPr>
        <w:rPr>
          <w:lang w:val="en-US"/>
        </w:rPr>
      </w:pPr>
      <w:r w:rsidRPr="00AC2980">
        <w:rPr>
          <w:lang w:val="en-US"/>
        </w:rPr>
        <w:t xml:space="preserve">By simplifying the problem down to </w:t>
      </w:r>
      <w:r>
        <w:rPr>
          <w:lang w:val="en-US"/>
        </w:rPr>
        <w:t>mathematical models</w:t>
      </w:r>
      <w:r w:rsidRPr="00AC2980">
        <w:rPr>
          <w:lang w:val="en-US"/>
        </w:rPr>
        <w:t>, scientists are forced to think about the factors that are most important to understanding disease.</w:t>
      </w:r>
      <w:r>
        <w:t xml:space="preserve"> </w:t>
      </w:r>
      <w:r w:rsidRPr="00AC2980">
        <w:rPr>
          <w:lang w:val="en-US"/>
        </w:rPr>
        <w:t>E</w:t>
      </w:r>
      <w:r>
        <w:rPr>
          <w:lang w:val="en-US"/>
        </w:rPr>
        <w:t>.</w:t>
      </w:r>
      <w:r w:rsidRPr="00AC2980">
        <w:rPr>
          <w:lang w:val="en-US"/>
        </w:rPr>
        <w:t>g. How many people a sick person sneezes on is more important to know than how loud their sneeze is.</w:t>
      </w:r>
    </w:p>
    <w:p w14:paraId="6AF5B83C" w14:textId="77777777" w:rsidR="00C167E0" w:rsidRDefault="00C167E0" w:rsidP="00C167E0">
      <w:pPr>
        <w:rPr>
          <w:lang w:val="en-US"/>
        </w:rPr>
      </w:pPr>
      <w:r w:rsidRPr="00AC2980">
        <w:rPr>
          <w:lang w:val="en-US"/>
        </w:rPr>
        <w:t>When we understand how a disease functions in a model, we can apply that to real world disease conditions</w:t>
      </w:r>
      <w:r>
        <w:rPr>
          <w:lang w:val="en-US"/>
        </w:rPr>
        <w:t>. For example, w</w:t>
      </w:r>
      <w:r w:rsidRPr="00AC2980">
        <w:rPr>
          <w:lang w:val="en-US"/>
        </w:rPr>
        <w:t xml:space="preserve">hat would happen if a person with </w:t>
      </w:r>
      <w:r>
        <w:rPr>
          <w:lang w:val="en-US"/>
        </w:rPr>
        <w:t>COVID-19</w:t>
      </w:r>
      <w:r w:rsidRPr="00AC2980">
        <w:rPr>
          <w:lang w:val="en-US"/>
        </w:rPr>
        <w:t xml:space="preserve"> was in Times Square?</w:t>
      </w:r>
      <w:r>
        <w:rPr>
          <w:lang w:val="en-US"/>
        </w:rPr>
        <w:t xml:space="preserve"> </w:t>
      </w:r>
      <w:r w:rsidRPr="00AC2980">
        <w:rPr>
          <w:lang w:val="en-US"/>
        </w:rPr>
        <w:t>Would it be any different if that person had smallpox?</w:t>
      </w:r>
    </w:p>
    <w:p w14:paraId="6FA9B853" w14:textId="77777777" w:rsidR="00C167E0" w:rsidRDefault="00C167E0" w:rsidP="00C167E0">
      <w:pPr>
        <w:rPr>
          <w:lang w:val="en-US"/>
        </w:rPr>
      </w:pPr>
    </w:p>
    <w:p w14:paraId="5D1142F5" w14:textId="77777777" w:rsidR="00C167E0" w:rsidRDefault="00C167E0" w:rsidP="00C167E0">
      <w:pPr>
        <w:rPr>
          <w:lang w:val="en-US"/>
        </w:rPr>
      </w:pPr>
      <w:r>
        <w:rPr>
          <w:lang w:val="en-US"/>
        </w:rPr>
        <w:t xml:space="preserve">So, to select the right kind of public policies to apply, we need to build mathematical models that predict the likely outcomes from different interventions. Running such models can give us critical insights. They could tell us that countermeasures applied early on can help ensure that health systems are able to cope with a surge of demand, as illustrated by this model: </w:t>
      </w:r>
    </w:p>
    <w:p w14:paraId="7A42A61D" w14:textId="77777777" w:rsidR="00C167E0" w:rsidRDefault="00C167E0" w:rsidP="00C167E0">
      <w:pPr>
        <w:rPr>
          <w:lang w:val="en-US"/>
        </w:rPr>
      </w:pPr>
    </w:p>
    <w:p w14:paraId="69EBA310" w14:textId="77777777" w:rsidR="00C167E0" w:rsidRDefault="00C167E0" w:rsidP="00C167E0">
      <w:pPr>
        <w:keepNext/>
      </w:pPr>
      <w:r>
        <w:rPr>
          <w:noProof/>
        </w:rPr>
        <w:lastRenderedPageBreak/>
        <w:drawing>
          <wp:inline distT="0" distB="0" distL="0" distR="0" wp14:anchorId="76827B5D" wp14:editId="06C39F24">
            <wp:extent cx="5725795" cy="4006215"/>
            <wp:effectExtent l="0" t="0" r="0" b="0"/>
            <wp:docPr id="51" name="Picture 4" descr="A close up of a map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lose up of a mapDescription automatically generate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376FE864" w14:textId="20F93402" w:rsidR="00C167E0" w:rsidRDefault="00C167E0" w:rsidP="00C167E0">
      <w:pPr>
        <w:pStyle w:val="Caption"/>
        <w:jc w:val="center"/>
        <w:rPr>
          <w:lang w:val="en-US"/>
        </w:rPr>
      </w:pPr>
      <w:r>
        <w:t xml:space="preserve">Figure </w:t>
      </w:r>
      <w:fldSimple w:instr=" SEQ Figure \* ARABIC ">
        <w:r w:rsidR="0028085B">
          <w:rPr>
            <w:noProof/>
          </w:rPr>
          <w:t>29</w:t>
        </w:r>
      </w:fldSimple>
      <w:r>
        <w:t>. Early intervention is crucial. Source, Our World In Data</w:t>
      </w:r>
    </w:p>
    <w:p w14:paraId="3A1C4FE5" w14:textId="611CAE4D" w:rsidR="00C167E0" w:rsidRDefault="00C167E0" w:rsidP="00C167E0">
      <w:pPr>
        <w:pStyle w:val="Heading3"/>
        <w:rPr>
          <w:lang w:val="en-US"/>
        </w:rPr>
      </w:pPr>
      <w:r>
        <w:rPr>
          <w:lang w:val="en-US"/>
        </w:rPr>
        <w:t xml:space="preserve">Data </w:t>
      </w:r>
    </w:p>
    <w:p w14:paraId="736475C9" w14:textId="3ED630D6" w:rsidR="000A7F19" w:rsidRDefault="009149C2" w:rsidP="000A7F19">
      <w:pPr>
        <w:rPr>
          <w:lang w:val="en-US"/>
        </w:rPr>
      </w:pPr>
      <w:r>
        <w:rPr>
          <w:lang w:val="en-US"/>
        </w:rPr>
        <w:t xml:space="preserve">Data from tests are </w:t>
      </w:r>
      <w:r w:rsidR="00D25F1E">
        <w:rPr>
          <w:lang w:val="en-US"/>
        </w:rPr>
        <w:t>important for building models and making</w:t>
      </w:r>
      <w:r>
        <w:rPr>
          <w:lang w:val="en-US"/>
        </w:rPr>
        <w:t xml:space="preserve"> predictions about the spread of the virus.</w:t>
      </w:r>
      <w:r w:rsidR="00D25F1E">
        <w:rPr>
          <w:lang w:val="en-US"/>
        </w:rPr>
        <w:t xml:space="preserve"> Where test data is</w:t>
      </w:r>
      <w:r w:rsidR="002F0173">
        <w:rPr>
          <w:lang w:val="en-US"/>
        </w:rPr>
        <w:t xml:space="preserve"> </w:t>
      </w:r>
      <w:r w:rsidR="00D25F1E">
        <w:rPr>
          <w:lang w:val="en-US"/>
        </w:rPr>
        <w:t>n</w:t>
      </w:r>
      <w:r w:rsidR="002F0173">
        <w:rPr>
          <w:lang w:val="en-US"/>
        </w:rPr>
        <w:t>o</w:t>
      </w:r>
      <w:r w:rsidR="00D25F1E">
        <w:rPr>
          <w:lang w:val="en-US"/>
        </w:rPr>
        <w:t xml:space="preserve">t available, some insights might be gained from </w:t>
      </w:r>
      <w:r w:rsidR="00D25F1E" w:rsidRPr="00D25F1E">
        <w:rPr>
          <w:lang w:val="en-US"/>
        </w:rPr>
        <w:t>data on hospital admissions, ICU admissions</w:t>
      </w:r>
      <w:r w:rsidR="00D25F1E">
        <w:rPr>
          <w:lang w:val="en-US"/>
        </w:rPr>
        <w:t xml:space="preserve"> </w:t>
      </w:r>
      <w:r w:rsidR="00D25F1E" w:rsidRPr="00D25F1E">
        <w:rPr>
          <w:lang w:val="en-US"/>
        </w:rPr>
        <w:t>and deaths</w:t>
      </w:r>
      <w:r w:rsidR="00D25F1E">
        <w:rPr>
          <w:lang w:val="en-US"/>
        </w:rPr>
        <w:t>. R</w:t>
      </w:r>
      <w:r w:rsidR="00D25F1E" w:rsidRPr="00D25F1E">
        <w:rPr>
          <w:lang w:val="en-US"/>
        </w:rPr>
        <w:t xml:space="preserve">egional variations </w:t>
      </w:r>
      <w:r w:rsidR="00D25F1E">
        <w:rPr>
          <w:lang w:val="en-US"/>
        </w:rPr>
        <w:t>can provide useful insights as</w:t>
      </w:r>
      <w:r w:rsidR="00D25F1E" w:rsidRPr="00D25F1E">
        <w:rPr>
          <w:lang w:val="en-US"/>
        </w:rPr>
        <w:t xml:space="preserve"> well.</w:t>
      </w:r>
    </w:p>
    <w:p w14:paraId="69A1DCBC" w14:textId="4FB90BB4" w:rsidR="009149C2" w:rsidRDefault="009149C2" w:rsidP="000A7F19">
      <w:pPr>
        <w:rPr>
          <w:lang w:val="en-US"/>
        </w:rPr>
      </w:pPr>
    </w:p>
    <w:p w14:paraId="4E217B71" w14:textId="40BBAD90" w:rsidR="007F6BD0" w:rsidRDefault="007F6BD0" w:rsidP="000A7F19">
      <w:pPr>
        <w:rPr>
          <w:lang w:val="en-US"/>
        </w:rPr>
      </w:pPr>
      <w:r w:rsidRPr="007F6BD0">
        <w:rPr>
          <w:lang w:val="en-US"/>
        </w:rPr>
        <w:t xml:space="preserve">Reliability of the data gathered from these tests is crucial to the accuracy of the mathematical model used. </w:t>
      </w:r>
    </w:p>
    <w:p w14:paraId="36D1AB9A" w14:textId="77777777" w:rsidR="007F6BD0" w:rsidRDefault="007F6BD0" w:rsidP="000A7F19">
      <w:pPr>
        <w:rPr>
          <w:lang w:val="en-US"/>
        </w:rPr>
      </w:pPr>
    </w:p>
    <w:p w14:paraId="0902D0FF" w14:textId="75897EC8" w:rsidR="009149C2" w:rsidRDefault="009149C2" w:rsidP="000A7F19">
      <w:pPr>
        <w:rPr>
          <w:lang w:val="en-US"/>
        </w:rPr>
      </w:pPr>
      <w:r>
        <w:rPr>
          <w:lang w:val="en-US"/>
        </w:rPr>
        <w:t xml:space="preserve">When we look at publicly published data on confirmed cases of COVID-19 we must be clear that we are looking at declared cases from test results. If a country is unable to conduct tests, or doesn’t declare all its results, then it will show an unrepresentative number. </w:t>
      </w:r>
    </w:p>
    <w:p w14:paraId="76C4F7C3" w14:textId="7D61F7EF" w:rsidR="009149C2" w:rsidRDefault="009149C2" w:rsidP="000A7F19">
      <w:pPr>
        <w:rPr>
          <w:lang w:val="en-US"/>
        </w:rPr>
      </w:pPr>
    </w:p>
    <w:p w14:paraId="32719505" w14:textId="7AA1F34B" w:rsidR="009149C2" w:rsidRDefault="009149C2" w:rsidP="000A7F19">
      <w:pPr>
        <w:rPr>
          <w:lang w:val="en-US"/>
        </w:rPr>
      </w:pPr>
      <w:r>
        <w:rPr>
          <w:lang w:val="en-US"/>
        </w:rPr>
        <w:t xml:space="preserve">We should also be clear that not every positive case will be tested, and even if they were there could be faults with the tests or samples that give a false negative or false positive reading. </w:t>
      </w:r>
    </w:p>
    <w:p w14:paraId="77E408DE" w14:textId="42B21A1A" w:rsidR="009149C2" w:rsidRDefault="009149C2" w:rsidP="000A7F19">
      <w:pPr>
        <w:rPr>
          <w:lang w:val="en-US"/>
        </w:rPr>
      </w:pPr>
    </w:p>
    <w:p w14:paraId="3C7B174D" w14:textId="0DFC0EE2" w:rsidR="0081106A" w:rsidRPr="0081106A" w:rsidRDefault="009149C2" w:rsidP="007F6BD0">
      <w:pPr>
        <w:rPr>
          <w:lang w:val="en-US"/>
        </w:rPr>
      </w:pPr>
      <w:r>
        <w:rPr>
          <w:lang w:val="en-US"/>
        </w:rPr>
        <w:t xml:space="preserve">There are two types of tests:  </w:t>
      </w:r>
      <w:r w:rsidR="007F6BD0">
        <w:rPr>
          <w:lang w:val="en-US"/>
        </w:rPr>
        <w:t xml:space="preserve"> </w:t>
      </w:r>
    </w:p>
    <w:p w14:paraId="1E20445D" w14:textId="7E753057" w:rsidR="009149C2" w:rsidRPr="009149C2" w:rsidRDefault="0081106A" w:rsidP="009149C2">
      <w:pPr>
        <w:pStyle w:val="Heading4"/>
        <w:rPr>
          <w:lang w:val="en-US"/>
        </w:rPr>
      </w:pPr>
      <w:r>
        <w:rPr>
          <w:lang w:val="en-US"/>
        </w:rPr>
        <w:lastRenderedPageBreak/>
        <w:t xml:space="preserve">1. </w:t>
      </w:r>
      <w:r w:rsidR="009149C2">
        <w:rPr>
          <w:lang w:val="en-US"/>
        </w:rPr>
        <w:t>Does the Patient Have COVID-19</w:t>
      </w:r>
      <w:r>
        <w:rPr>
          <w:lang w:val="en-US"/>
        </w:rPr>
        <w:t>?</w:t>
      </w:r>
    </w:p>
    <w:p w14:paraId="75829127" w14:textId="77777777" w:rsidR="009149C2" w:rsidRPr="009149C2" w:rsidRDefault="009149C2" w:rsidP="009149C2">
      <w:pPr>
        <w:rPr>
          <w:lang w:val="en-US"/>
        </w:rPr>
      </w:pPr>
      <w:r w:rsidRPr="009149C2">
        <w:rPr>
          <w:lang w:val="en-US"/>
        </w:rPr>
        <w:t>At present, most tests are based on looking for genetic sequences specific to the covid-19 coronavirus. If these sequences are found in a sample, it must contain the virus.</w:t>
      </w:r>
    </w:p>
    <w:p w14:paraId="6C84EE2D" w14:textId="77777777" w:rsidR="009149C2" w:rsidRDefault="009149C2" w:rsidP="009149C2">
      <w:pPr>
        <w:rPr>
          <w:lang w:val="en-US"/>
        </w:rPr>
      </w:pPr>
    </w:p>
    <w:p w14:paraId="724AA356" w14:textId="2C7644FB" w:rsidR="009149C2" w:rsidRPr="009149C2" w:rsidRDefault="009149C2" w:rsidP="009149C2">
      <w:pPr>
        <w:rPr>
          <w:lang w:val="en-US"/>
        </w:rPr>
      </w:pPr>
      <w:r w:rsidRPr="009149C2">
        <w:rPr>
          <w:lang w:val="en-US"/>
        </w:rPr>
        <w:t>Getting a sample to test involves pushing a swab – which resembles an extra-long cotton bud – deep inside the nose or to the back of the throat. The swab is then sent to a lab</w:t>
      </w:r>
      <w:r w:rsidR="002F0173">
        <w:rPr>
          <w:lang w:val="en-US"/>
        </w:rPr>
        <w:t xml:space="preserve"> for testing</w:t>
      </w:r>
      <w:r w:rsidRPr="009149C2">
        <w:rPr>
          <w:lang w:val="en-US"/>
        </w:rPr>
        <w:t>.</w:t>
      </w:r>
    </w:p>
    <w:p w14:paraId="3CFE4A9C" w14:textId="77777777" w:rsidR="009149C2" w:rsidRPr="009149C2" w:rsidRDefault="009149C2" w:rsidP="009149C2">
      <w:pPr>
        <w:rPr>
          <w:lang w:val="en-US"/>
        </w:rPr>
      </w:pPr>
    </w:p>
    <w:p w14:paraId="2D244B4A" w14:textId="06940EDB" w:rsidR="009149C2" w:rsidRPr="009149C2" w:rsidRDefault="009149C2" w:rsidP="009149C2">
      <w:pPr>
        <w:rPr>
          <w:lang w:val="en-US"/>
        </w:rPr>
      </w:pPr>
      <w:r w:rsidRPr="009149C2">
        <w:rPr>
          <w:lang w:val="en-US"/>
        </w:rPr>
        <w:t>Most labs use a method called the polymerase chain reaction (PCR), which takes several hours. Several groups around the world, are developing faster genetic tests, typically based on a method called loop mediated isothermal amplification (LAMP), which takes less than half an hour. Handheld LAMP tests that could be used in homes and airports may start to become available within weeks</w:t>
      </w:r>
      <w:r>
        <w:rPr>
          <w:rStyle w:val="EndnoteReference"/>
          <w:lang w:val="en-US"/>
        </w:rPr>
        <w:endnoteReference w:id="55"/>
      </w:r>
      <w:r w:rsidRPr="009149C2">
        <w:rPr>
          <w:lang w:val="en-US"/>
        </w:rPr>
        <w:t>.</w:t>
      </w:r>
      <w:r>
        <w:rPr>
          <w:lang w:val="en-US"/>
        </w:rPr>
        <w:t xml:space="preserve"> </w:t>
      </w:r>
    </w:p>
    <w:p w14:paraId="64692EE6" w14:textId="70CC742F" w:rsidR="009149C2" w:rsidRDefault="0081106A" w:rsidP="009149C2">
      <w:pPr>
        <w:pStyle w:val="Heading4"/>
        <w:rPr>
          <w:lang w:val="en-US"/>
        </w:rPr>
      </w:pPr>
      <w:r>
        <w:rPr>
          <w:lang w:val="en-US"/>
        </w:rPr>
        <w:t xml:space="preserve">2. </w:t>
      </w:r>
      <w:r w:rsidR="009149C2">
        <w:rPr>
          <w:lang w:val="en-US"/>
        </w:rPr>
        <w:t>Has the Patient Had COVID-19</w:t>
      </w:r>
      <w:r>
        <w:rPr>
          <w:lang w:val="en-US"/>
        </w:rPr>
        <w:t>?</w:t>
      </w:r>
    </w:p>
    <w:p w14:paraId="14C64846" w14:textId="3D617401" w:rsidR="009149C2" w:rsidRDefault="009149C2" w:rsidP="009149C2">
      <w:pPr>
        <w:rPr>
          <w:lang w:val="en-US"/>
        </w:rPr>
      </w:pPr>
      <w:r>
        <w:rPr>
          <w:lang w:val="en-US"/>
        </w:rPr>
        <w:t>O</w:t>
      </w:r>
      <w:r w:rsidRPr="009149C2">
        <w:rPr>
          <w:lang w:val="en-US"/>
        </w:rPr>
        <w:t xml:space="preserve">ur bodies keep making antibodies even after we have recovered from an infection, so testing people’s blood for antibodies against the </w:t>
      </w:r>
      <w:r>
        <w:rPr>
          <w:lang w:val="en-US"/>
        </w:rPr>
        <w:t>SARS-CoV-2</w:t>
      </w:r>
      <w:r w:rsidRPr="009149C2">
        <w:rPr>
          <w:lang w:val="en-US"/>
        </w:rPr>
        <w:t xml:space="preserve"> </w:t>
      </w:r>
      <w:r w:rsidR="00D25F1E">
        <w:rPr>
          <w:lang w:val="en-US"/>
        </w:rPr>
        <w:t>can indicate</w:t>
      </w:r>
      <w:r w:rsidRPr="009149C2">
        <w:rPr>
          <w:lang w:val="en-US"/>
        </w:rPr>
        <w:t xml:space="preserve"> how many </w:t>
      </w:r>
      <w:r>
        <w:rPr>
          <w:lang w:val="en-US"/>
        </w:rPr>
        <w:t>people</w:t>
      </w:r>
      <w:r w:rsidRPr="009149C2">
        <w:rPr>
          <w:lang w:val="en-US"/>
        </w:rPr>
        <w:t xml:space="preserve"> have been infected so far</w:t>
      </w:r>
      <w:r>
        <w:rPr>
          <w:rStyle w:val="EndnoteReference"/>
          <w:lang w:val="en-US"/>
        </w:rPr>
        <w:endnoteReference w:id="56"/>
      </w:r>
      <w:r w:rsidRPr="009149C2">
        <w:rPr>
          <w:lang w:val="en-US"/>
        </w:rPr>
        <w:t xml:space="preserve">. </w:t>
      </w:r>
      <w:r>
        <w:rPr>
          <w:lang w:val="en-US"/>
        </w:rPr>
        <w:t xml:space="preserve">  </w:t>
      </w:r>
    </w:p>
    <w:p w14:paraId="6C2BC43A" w14:textId="6613CF64" w:rsidR="009149C2" w:rsidRDefault="009149C2" w:rsidP="009149C2">
      <w:pPr>
        <w:rPr>
          <w:lang w:val="en-US"/>
        </w:rPr>
      </w:pPr>
    </w:p>
    <w:p w14:paraId="58464D1F" w14:textId="4C52BFF8" w:rsidR="000A7F19" w:rsidRDefault="009149C2" w:rsidP="00AC2980">
      <w:pPr>
        <w:rPr>
          <w:lang w:val="en-US"/>
        </w:rPr>
      </w:pPr>
      <w:r>
        <w:rPr>
          <w:lang w:val="en-US"/>
        </w:rPr>
        <w:t>Antibody t</w:t>
      </w:r>
      <w:r w:rsidRPr="009149C2">
        <w:rPr>
          <w:lang w:val="en-US"/>
        </w:rPr>
        <w:t>esting could also inform decisions around social distancing measures. For example, if large numbers of people were found to have already been infected, then a lockdown might become less necessary</w:t>
      </w:r>
      <w:r>
        <w:rPr>
          <w:rStyle w:val="EndnoteReference"/>
          <w:lang w:val="en-US"/>
        </w:rPr>
        <w:endnoteReference w:id="57"/>
      </w:r>
      <w:r w:rsidRPr="009149C2">
        <w:rPr>
          <w:lang w:val="en-US"/>
        </w:rPr>
        <w:t>.</w:t>
      </w:r>
      <w:r>
        <w:rPr>
          <w:lang w:val="en-US"/>
        </w:rPr>
        <w:t xml:space="preserve">  </w:t>
      </w:r>
    </w:p>
    <w:p w14:paraId="1D9B7971" w14:textId="708EB08D" w:rsidR="00AD5996" w:rsidRDefault="00AD5996" w:rsidP="00AC2980">
      <w:pPr>
        <w:rPr>
          <w:lang w:val="en-US"/>
        </w:rPr>
      </w:pPr>
    </w:p>
    <w:p w14:paraId="2D17FC85" w14:textId="54CDF06B" w:rsidR="00AD5996" w:rsidRPr="00AD5996" w:rsidRDefault="00D25F1E" w:rsidP="00AC2980">
      <w:r>
        <w:rPr>
          <w:lang w:val="en-US"/>
        </w:rPr>
        <w:t>It is</w:t>
      </w:r>
      <w:r w:rsidR="00AD5996">
        <w:rPr>
          <w:lang w:val="en-US"/>
        </w:rPr>
        <w:t xml:space="preserve"> important, however, to bear in mind </w:t>
      </w:r>
      <w:r w:rsidR="00AD5996" w:rsidRPr="00AD5996">
        <w:rPr>
          <w:lang w:val="en-US"/>
        </w:rPr>
        <w:t xml:space="preserve">that previously having the infection does not necessarily mean </w:t>
      </w:r>
      <w:r w:rsidR="00AD5996">
        <w:rPr>
          <w:lang w:val="en-US"/>
        </w:rPr>
        <w:t xml:space="preserve">that someone is not going to become infected again later, </w:t>
      </w:r>
      <w:r w:rsidR="00AD5996">
        <w:t>but early signs from small animal experiments are reassuring</w:t>
      </w:r>
      <w:r w:rsidR="00AD5996">
        <w:rPr>
          <w:rStyle w:val="EndnoteReference"/>
        </w:rPr>
        <w:endnoteReference w:id="58"/>
      </w:r>
      <w:r w:rsidR="00AD5996">
        <w:t xml:space="preserve">.  </w:t>
      </w:r>
    </w:p>
    <w:p w14:paraId="26CE868D" w14:textId="75D3C6BA" w:rsidR="009149C2" w:rsidRDefault="009149C2" w:rsidP="00C167E0">
      <w:pPr>
        <w:pStyle w:val="Heading3"/>
      </w:pPr>
      <w:bookmarkStart w:id="84" w:name="_Toc37754563"/>
      <w:r>
        <w:t>Should I Trust The Data?</w:t>
      </w:r>
      <w:bookmarkEnd w:id="84"/>
    </w:p>
    <w:p w14:paraId="76F2D5D2" w14:textId="312ED29F" w:rsidR="009149C2" w:rsidRDefault="009149C2" w:rsidP="009149C2">
      <w:r>
        <w:t xml:space="preserve">In the midst of the </w:t>
      </w:r>
      <w:r w:rsidR="004425E4">
        <w:t xml:space="preserve">COVID-19 </w:t>
      </w:r>
      <w:r>
        <w:t xml:space="preserve">crisis, </w:t>
      </w:r>
      <w:r w:rsidR="007F6BD0">
        <w:t>a normally</w:t>
      </w:r>
      <w:r>
        <w:t xml:space="preserve"> highly respected and authoritative news</w:t>
      </w:r>
      <w:r w:rsidR="00C167E0">
        <w:t>paper</w:t>
      </w:r>
      <w:r>
        <w:t>-</w:t>
      </w:r>
      <w:r w:rsidRPr="009149C2">
        <w:t xml:space="preserve"> published the headline ‘Coronavirus may have infected half of UK population’. The model </w:t>
      </w:r>
      <w:r>
        <w:t xml:space="preserve">they cited </w:t>
      </w:r>
      <w:r w:rsidRPr="009149C2">
        <w:t>produced radically different results when the researchers changed the value of a parameter</w:t>
      </w:r>
      <w:r w:rsidR="002F0173">
        <w:t xml:space="preserve"> </w:t>
      </w:r>
      <w:r w:rsidRPr="009149C2">
        <w:t xml:space="preserve">ρ – the rate of hospitalisation of people infected by COVID-19. The </w:t>
      </w:r>
      <w:r w:rsidR="007F6BD0">
        <w:t>news</w:t>
      </w:r>
      <w:r w:rsidR="00C167E0">
        <w:t>paper</w:t>
      </w:r>
      <w:r w:rsidR="007F6BD0">
        <w:t xml:space="preserve"> </w:t>
      </w:r>
      <w:r w:rsidRPr="009149C2">
        <w:t>chose to run with an inflammatory headline, assuming an extreme value of ρ that most researchers consider highly implausible.</w:t>
      </w:r>
      <w:r w:rsidR="004873A8">
        <w:t xml:space="preserve"> </w:t>
      </w:r>
      <w:r>
        <w:t xml:space="preserve">When even </w:t>
      </w:r>
      <w:r w:rsidR="007F6BD0">
        <w:t xml:space="preserve">respected </w:t>
      </w:r>
      <w:r w:rsidR="004425E4">
        <w:t>news</w:t>
      </w:r>
      <w:r w:rsidR="00C167E0">
        <w:t>papers</w:t>
      </w:r>
      <w:r>
        <w:t xml:space="preserve"> get it wrong, we must all be on our guard for misinformation. </w:t>
      </w:r>
    </w:p>
    <w:p w14:paraId="0DAB0362" w14:textId="74AD6EAF" w:rsidR="009149C2" w:rsidRDefault="009149C2" w:rsidP="009149C2"/>
    <w:p w14:paraId="067B0D74" w14:textId="242D25D5" w:rsidR="009149C2" w:rsidRDefault="009149C2" w:rsidP="009149C2">
      <w:r>
        <w:t>The Royal Statistical Society offers the following guidance</w:t>
      </w:r>
      <w:r>
        <w:rPr>
          <w:rStyle w:val="EndnoteReference"/>
        </w:rPr>
        <w:endnoteReference w:id="59"/>
      </w:r>
    </w:p>
    <w:p w14:paraId="73111792" w14:textId="71C228E8" w:rsidR="009149C2" w:rsidRDefault="009149C2" w:rsidP="009149C2"/>
    <w:p w14:paraId="40A849A3" w14:textId="6DB50704" w:rsidR="009149C2" w:rsidRDefault="009149C2" w:rsidP="009149C2">
      <w:r>
        <w:t xml:space="preserve">All mathematical models contain uncertainty. This should be explicit – researchers should communicate their own certainty that a result is true. A range of plausible results should be provided, not just one extreme result. Scientists and journalists should clearly describe the critical inputs and assumptions of their models and make clear how sensitive the model is to </w:t>
      </w:r>
      <w:r>
        <w:lastRenderedPageBreak/>
        <w:t>the input parameters; levels of certainty that the parameters are right; and whether other researchers disagree or not</w:t>
      </w:r>
      <w:r>
        <w:rPr>
          <w:rStyle w:val="EndnoteReference"/>
        </w:rPr>
        <w:endnoteReference w:id="60"/>
      </w:r>
      <w:r>
        <w:t xml:space="preserve">. </w:t>
      </w:r>
    </w:p>
    <w:p w14:paraId="386F869F" w14:textId="00CABB95" w:rsidR="009149C2" w:rsidRDefault="009149C2" w:rsidP="00C167E0">
      <w:pPr>
        <w:pStyle w:val="Heading3"/>
      </w:pPr>
      <w:bookmarkStart w:id="85" w:name="_Toc37754564"/>
      <w:r>
        <w:t>How to Read The Data</w:t>
      </w:r>
      <w:bookmarkEnd w:id="85"/>
    </w:p>
    <w:p w14:paraId="60A135DC" w14:textId="7F92DC1F" w:rsidR="002F0173" w:rsidRDefault="002F0173" w:rsidP="002F0173">
      <w:r>
        <w:t xml:space="preserve">COVID-19 has generated a mass of information, much of it numerical and in graph format. </w:t>
      </w:r>
    </w:p>
    <w:p w14:paraId="239C12EA" w14:textId="77777777" w:rsidR="002F0173" w:rsidRDefault="002F0173" w:rsidP="002F0173"/>
    <w:p w14:paraId="358E5441" w14:textId="77777777" w:rsidR="002F0173" w:rsidRDefault="002F0173" w:rsidP="002F0173">
      <w:r>
        <w:t xml:space="preserve">To understand this data and what it means and then to make some predictions of our own, we need first to understand probability. </w:t>
      </w:r>
    </w:p>
    <w:p w14:paraId="304312C3" w14:textId="77777777" w:rsidR="002F0173" w:rsidRDefault="002F0173" w:rsidP="002F0173"/>
    <w:p w14:paraId="183391D1" w14:textId="77777777" w:rsidR="002F0173" w:rsidRDefault="002F0173" w:rsidP="002F0173">
      <w:r>
        <w:t xml:space="preserve">To understand the probability of different actions resulting in different outcomes, it is important to understand some basic statistical concepts. Statistics is the process of gathering, analysing, interpreting and communicating data. The more data that is collected the more reliable the results are likely to be. </w:t>
      </w:r>
    </w:p>
    <w:p w14:paraId="0D6DC3A3" w14:textId="77777777" w:rsidR="002F0173" w:rsidRDefault="002F0173" w:rsidP="002F0173"/>
    <w:p w14:paraId="5ED4E75A" w14:textId="22273E40" w:rsidR="00E84A89" w:rsidRDefault="002F0173" w:rsidP="00E84A89">
      <w:r>
        <w:t xml:space="preserve">Pioneers like Florence Nightingale used statistical methods to demonstrate that poor sanitary practices were the main culprit of high mortality in hospitals during the Crimean War. Her investigative statistical work led to a decline in the many preventable deaths that occurred throughout the nineteenth century in British military and civilian hospitals. Since then, politicians could no longer afford to ignore the overwhelming importance of essential statistical knowledge in </w:t>
      </w:r>
      <w:r w:rsidR="00E84A89">
        <w:t>government</w:t>
      </w:r>
      <w:r w:rsidR="009149C2">
        <w:rPr>
          <w:rStyle w:val="EndnoteReference"/>
        </w:rPr>
        <w:endnoteReference w:id="61"/>
      </w:r>
      <w:r w:rsidR="00E84A89">
        <w:t xml:space="preserve">. </w:t>
      </w:r>
      <w:r w:rsidR="009149C2">
        <w:t xml:space="preserve"> </w:t>
      </w:r>
    </w:p>
    <w:p w14:paraId="6B5D1669" w14:textId="77777777" w:rsidR="00E84A89" w:rsidRDefault="00E84A89" w:rsidP="00E84A89"/>
    <w:p w14:paraId="6D31A1FE" w14:textId="77777777" w:rsidR="00E84A89" w:rsidRPr="00CB1D35" w:rsidRDefault="00E84A89" w:rsidP="00E84A89">
      <w:pPr>
        <w:rPr>
          <w:b/>
          <w:bCs/>
          <w:sz w:val="40"/>
          <w:szCs w:val="40"/>
        </w:rPr>
      </w:pPr>
      <w:r w:rsidRPr="00CB1D35">
        <w:rPr>
          <w:b/>
          <w:bCs/>
          <w:sz w:val="40"/>
          <w:szCs w:val="40"/>
        </w:rPr>
        <w:t>Simulation</w:t>
      </w:r>
    </w:p>
    <w:p w14:paraId="24208430" w14:textId="77777777" w:rsidR="00E84A89" w:rsidRDefault="00E84A89" w:rsidP="00E84A89"/>
    <w:p w14:paraId="0E7BE31B" w14:textId="2F979EB6" w:rsidR="00E84A89" w:rsidRDefault="00E84A89" w:rsidP="00E84A89">
      <w:pPr>
        <w:rPr>
          <w:rFonts w:cs="Tahoma"/>
        </w:rPr>
      </w:pPr>
      <w:r w:rsidRPr="00CB1D35">
        <w:rPr>
          <w:rFonts w:cs="Tahoma"/>
        </w:rPr>
        <w:t xml:space="preserve">A </w:t>
      </w:r>
      <w:r w:rsidRPr="00CB1D35">
        <w:rPr>
          <w:rFonts w:cs="Tahoma"/>
          <w:iCs/>
        </w:rPr>
        <w:t xml:space="preserve">simulation </w:t>
      </w:r>
      <w:r w:rsidRPr="00CB1D35">
        <w:rPr>
          <w:rFonts w:cs="Tahoma"/>
        </w:rPr>
        <w:t xml:space="preserve">is a representation or model of a real-world situation over time. </w:t>
      </w:r>
      <w:r w:rsidRPr="00E84A89">
        <w:rPr>
          <w:rFonts w:cs="Tahoma"/>
          <w:color w:val="000000" w:themeColor="text1"/>
        </w:rPr>
        <w:t xml:space="preserve">Technology </w:t>
      </w:r>
      <w:r w:rsidRPr="00CB1D35">
        <w:rPr>
          <w:rFonts w:cs="Tahoma"/>
        </w:rPr>
        <w:t xml:space="preserve">can be used to simulate situations that require </w:t>
      </w:r>
      <w:r>
        <w:rPr>
          <w:rFonts w:cs="Tahoma"/>
        </w:rPr>
        <w:t xml:space="preserve">a </w:t>
      </w:r>
      <w:r w:rsidRPr="00CB1D35">
        <w:rPr>
          <w:rFonts w:cs="Tahoma"/>
        </w:rPr>
        <w:t>large number of trials.</w:t>
      </w:r>
      <w:r>
        <w:rPr>
          <w:rFonts w:cs="Tahoma"/>
        </w:rPr>
        <w:t xml:space="preserve"> </w:t>
      </w:r>
    </w:p>
    <w:p w14:paraId="41C44917" w14:textId="77777777" w:rsidR="00E84A89" w:rsidRDefault="00E84A89" w:rsidP="00E84A89">
      <w:pPr>
        <w:rPr>
          <w:rFonts w:cs="Tahoma"/>
        </w:rPr>
      </w:pPr>
    </w:p>
    <w:p w14:paraId="2234DFBC" w14:textId="69E562E0" w:rsidR="00E84A89" w:rsidRPr="00CB1D35" w:rsidRDefault="00E84A89" w:rsidP="00E84A89">
      <w:r>
        <w:rPr>
          <w:rFonts w:cs="Tahoma"/>
        </w:rPr>
        <w:t>Here, our ‘simulation’ is the infection of a population of a country by C</w:t>
      </w:r>
      <w:r w:rsidR="009149C2">
        <w:rPr>
          <w:rFonts w:cs="Tahoma"/>
        </w:rPr>
        <w:t>OVID-</w:t>
      </w:r>
      <w:r>
        <w:rPr>
          <w:rFonts w:cs="Tahoma"/>
        </w:rPr>
        <w:t xml:space="preserve">19. </w:t>
      </w:r>
      <w:r w:rsidRPr="00CB1D35">
        <w:t xml:space="preserve">Other situations that could be represented by an infection simulation are </w:t>
      </w:r>
      <w:r w:rsidR="0081106A">
        <w:t xml:space="preserve">the spread of </w:t>
      </w:r>
      <w:r w:rsidRPr="00CB1D35">
        <w:t xml:space="preserve">computer viruses, </w:t>
      </w:r>
      <w:r w:rsidR="0081106A">
        <w:t xml:space="preserve">the </w:t>
      </w:r>
      <w:r w:rsidRPr="00CB1D35">
        <w:t xml:space="preserve">spread of a rumour, </w:t>
      </w:r>
      <w:r w:rsidR="0081106A">
        <w:t xml:space="preserve">or </w:t>
      </w:r>
      <w:r w:rsidRPr="00CB1D35">
        <w:t>shares on social media.</w:t>
      </w:r>
    </w:p>
    <w:p w14:paraId="6177E3BF" w14:textId="77777777" w:rsidR="00E84A89" w:rsidRDefault="00E84A89" w:rsidP="00E84A89"/>
    <w:p w14:paraId="4F68F5EB" w14:textId="77777777" w:rsidR="00E84A89" w:rsidRPr="00D75B7C" w:rsidRDefault="00E84A89" w:rsidP="00E84A89">
      <w:r w:rsidRPr="00D75B7C">
        <w:t xml:space="preserve">The simulation of a pandemic needs to consider the rate of containment of </w:t>
      </w:r>
      <w:r>
        <w:t xml:space="preserve">the </w:t>
      </w:r>
      <w:r w:rsidRPr="00D75B7C">
        <w:t xml:space="preserve">virus, severity of </w:t>
      </w:r>
      <w:r>
        <w:t xml:space="preserve">the </w:t>
      </w:r>
      <w:r w:rsidRPr="00D75B7C">
        <w:t>virus, immunisations or a cure being found, immunity</w:t>
      </w:r>
      <w:r>
        <w:t xml:space="preserve"> and </w:t>
      </w:r>
      <w:r w:rsidRPr="00D75B7C">
        <w:t xml:space="preserve">social factors such as hygiene levels of communities. As each of these variables </w:t>
      </w:r>
      <w:r>
        <w:t xml:space="preserve">or policy levers </w:t>
      </w:r>
      <w:r w:rsidRPr="00D75B7C">
        <w:t xml:space="preserve">are taken into consideration the complexity </w:t>
      </w:r>
      <w:r>
        <w:t xml:space="preserve">and accuracy </w:t>
      </w:r>
      <w:r w:rsidRPr="00D75B7C">
        <w:t xml:space="preserve">of the simulation increases. </w:t>
      </w:r>
    </w:p>
    <w:p w14:paraId="08AF28EB" w14:textId="77777777" w:rsidR="00E84A89" w:rsidRPr="00D75B7C" w:rsidRDefault="00E84A89" w:rsidP="00E84A89"/>
    <w:p w14:paraId="42C16C1A" w14:textId="77777777" w:rsidR="00E84A89" w:rsidRDefault="00E84A89" w:rsidP="00E84A89">
      <w:r w:rsidRPr="00D75B7C">
        <w:t>Most importantly</w:t>
      </w:r>
      <w:r>
        <w:t xml:space="preserve">, </w:t>
      </w:r>
      <w:r w:rsidRPr="009358A2">
        <w:t xml:space="preserve">the </w:t>
      </w:r>
      <w:r w:rsidRPr="00023344">
        <w:rPr>
          <w:i/>
          <w:iCs/>
        </w:rPr>
        <w:t>validity</w:t>
      </w:r>
      <w:r w:rsidRPr="00D75B7C">
        <w:t xml:space="preserve"> of a simulation relies on the accuracy of the data collected and the assumptions within the simulation. Inaccurate and unreliable data can greatly affect</w:t>
      </w:r>
      <w:r>
        <w:t xml:space="preserve"> the results.</w:t>
      </w:r>
    </w:p>
    <w:p w14:paraId="6F551E64" w14:textId="25F3C703" w:rsidR="00E84A89" w:rsidRDefault="00E84A89" w:rsidP="00E84A89">
      <w:pPr>
        <w:pStyle w:val="Heading3"/>
      </w:pPr>
      <w:bookmarkStart w:id="86" w:name="_Toc37754565"/>
      <w:r>
        <w:t>Sample space</w:t>
      </w:r>
      <w:bookmarkEnd w:id="86"/>
    </w:p>
    <w:p w14:paraId="2F7BE168" w14:textId="2935FA20" w:rsidR="00E84A89" w:rsidRDefault="00E84A89" w:rsidP="00E84A89">
      <w:r>
        <w:t>The s</w:t>
      </w:r>
      <w:r w:rsidRPr="00A90705">
        <w:t xml:space="preserve">ample space </w:t>
      </w:r>
      <w:r>
        <w:t xml:space="preserve">is the set of all possible outcomes that could occur in an experiment or simulation. For example, when rolling a six–sided die </w:t>
      </w:r>
      <w:r w:rsidR="0081106A">
        <w:t xml:space="preserve">on a flat surface </w:t>
      </w:r>
      <w:r>
        <w:t xml:space="preserve">the possible outcomes are {1, 2, 3, 4, 5, 6}, hence there are six possible outcomes in the sample space. It is </w:t>
      </w:r>
      <w:r>
        <w:lastRenderedPageBreak/>
        <w:t xml:space="preserve">impossible for another outcome to occur when rolling a 6-sided die and it is certain that one of these six outcomes will be a result.  </w:t>
      </w:r>
    </w:p>
    <w:p w14:paraId="3E832F05" w14:textId="77777777" w:rsidR="00E84A89" w:rsidRDefault="00E84A89" w:rsidP="00E84A89"/>
    <w:p w14:paraId="49AF9D4B" w14:textId="52596AEB" w:rsidR="00E84A89" w:rsidRDefault="00E84A89" w:rsidP="00E84A89">
      <w:pPr>
        <w:rPr>
          <w:b/>
          <w:bCs/>
          <w:vertAlign w:val="subscript"/>
        </w:rPr>
      </w:pPr>
      <w:r>
        <w:t xml:space="preserve">In our simulation the sample space will be defined as the population of a region or country. The event will be the </w:t>
      </w:r>
      <w:r w:rsidRPr="009149C2">
        <w:t xml:space="preserve">number </w:t>
      </w:r>
      <w:r w:rsidR="009149C2" w:rsidRPr="009149C2">
        <w:t>‘</w:t>
      </w:r>
      <w:r w:rsidRPr="009149C2">
        <w:t>N</w:t>
      </w:r>
      <w:r w:rsidR="009149C2" w:rsidRPr="009149C2">
        <w:t>’</w:t>
      </w:r>
      <w:r w:rsidRPr="009149C2">
        <w:t xml:space="preserve"> within</w:t>
      </w:r>
      <w:r>
        <w:t xml:space="preserve"> that population that are infected with the virus. For this simulation, if 100% of the population were infected this would be the </w:t>
      </w:r>
      <w:r w:rsidR="00C167E0">
        <w:t>maximum</w:t>
      </w:r>
      <w:r>
        <w:t xml:space="preserve"> number to be infected and will be defined as </w:t>
      </w:r>
      <w:r w:rsidR="005839EC">
        <w:t>N</w:t>
      </w:r>
      <w:r w:rsidR="005839EC" w:rsidRPr="002F0173">
        <w:rPr>
          <w:vertAlign w:val="subscript"/>
        </w:rPr>
        <w:t>MAX</w:t>
      </w:r>
      <w:r w:rsidRPr="009149C2">
        <w:rPr>
          <w:vertAlign w:val="subscript"/>
        </w:rPr>
        <w:t>.</w:t>
      </w:r>
      <w:r>
        <w:rPr>
          <w:b/>
          <w:bCs/>
          <w:vertAlign w:val="subscript"/>
        </w:rPr>
        <w:t xml:space="preserve"> </w:t>
      </w:r>
    </w:p>
    <w:p w14:paraId="71323536" w14:textId="77777777" w:rsidR="00E84A89" w:rsidRDefault="00E84A89" w:rsidP="00E84A89">
      <w:pPr>
        <w:rPr>
          <w:b/>
          <w:bCs/>
          <w:vertAlign w:val="subscript"/>
        </w:rPr>
      </w:pPr>
    </w:p>
    <w:p w14:paraId="2E305932" w14:textId="082408D9" w:rsidR="00E84A89" w:rsidRPr="009149C2" w:rsidRDefault="00E84A89" w:rsidP="00E84A89">
      <w:pPr>
        <w:jc w:val="center"/>
        <w:rPr>
          <w:vertAlign w:val="subscript"/>
        </w:rPr>
      </w:pPr>
      <w:r w:rsidRPr="009149C2">
        <w:t xml:space="preserve">The population of the region or country = </w:t>
      </w:r>
      <w:r w:rsidR="005839EC">
        <w:t>N</w:t>
      </w:r>
      <w:r w:rsidR="005839EC" w:rsidRPr="002F0173">
        <w:rPr>
          <w:vertAlign w:val="subscript"/>
        </w:rPr>
        <w:t>MAX</w:t>
      </w:r>
    </w:p>
    <w:p w14:paraId="0FDAA151" w14:textId="77777777" w:rsidR="00E84A89" w:rsidRPr="009149C2" w:rsidRDefault="00E84A89" w:rsidP="00E84A89">
      <w:pPr>
        <w:jc w:val="center"/>
        <w:rPr>
          <w:vertAlign w:val="subscript"/>
        </w:rPr>
      </w:pPr>
    </w:p>
    <w:p w14:paraId="516B6536" w14:textId="77777777" w:rsidR="00E84A89" w:rsidRPr="009149C2" w:rsidRDefault="00E84A89" w:rsidP="00E84A89">
      <w:pPr>
        <w:jc w:val="center"/>
      </w:pPr>
      <w:r w:rsidRPr="009149C2">
        <w:t>The number that has contracted the virus = N</w:t>
      </w:r>
    </w:p>
    <w:p w14:paraId="201698B8" w14:textId="77777777" w:rsidR="00E84A89" w:rsidRDefault="00E84A89" w:rsidP="00E84A89"/>
    <w:p w14:paraId="3E5DD228" w14:textId="77777777" w:rsidR="009149C2" w:rsidRDefault="00E84A89" w:rsidP="009149C2">
      <w:pPr>
        <w:keepNext/>
      </w:pPr>
      <w:r>
        <w:rPr>
          <w:noProof/>
        </w:rPr>
        <w:drawing>
          <wp:inline distT="0" distB="0" distL="0" distR="0" wp14:anchorId="14AA1280" wp14:editId="5B946621">
            <wp:extent cx="5727700" cy="353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531870"/>
                    </a:xfrm>
                    <a:prstGeom prst="rect">
                      <a:avLst/>
                    </a:prstGeom>
                  </pic:spPr>
                </pic:pic>
              </a:graphicData>
            </a:graphic>
          </wp:inline>
        </w:drawing>
      </w:r>
    </w:p>
    <w:p w14:paraId="3C13B5F4" w14:textId="288854C4" w:rsidR="00E84A89" w:rsidRDefault="009149C2" w:rsidP="009149C2">
      <w:pPr>
        <w:pStyle w:val="Caption"/>
      </w:pPr>
      <w:r>
        <w:t xml:space="preserve">Figure </w:t>
      </w:r>
      <w:fldSimple w:instr=" SEQ Figure \* ARABIC ">
        <w:r w:rsidR="0028085B">
          <w:rPr>
            <w:noProof/>
          </w:rPr>
          <w:t>30</w:t>
        </w:r>
      </w:fldSimple>
      <w:r>
        <w:t xml:space="preserve">. Here </w:t>
      </w:r>
      <w:r w:rsidR="005839EC">
        <w:t>N</w:t>
      </w:r>
      <w:r w:rsidR="005839EC" w:rsidRPr="005C4253">
        <w:rPr>
          <w:vertAlign w:val="subscript"/>
        </w:rPr>
        <w:t>MAX</w:t>
      </w:r>
      <w:r>
        <w:t xml:space="preserve"> = N</w:t>
      </w:r>
    </w:p>
    <w:p w14:paraId="5B381586" w14:textId="77777777" w:rsidR="00E84A89" w:rsidRDefault="00E84A89" w:rsidP="00E84A89">
      <w:pPr>
        <w:pStyle w:val="Heading3"/>
      </w:pPr>
      <w:bookmarkStart w:id="87" w:name="_Toc37754566"/>
      <w:r>
        <w:t>Sets</w:t>
      </w:r>
      <w:bookmarkEnd w:id="87"/>
    </w:p>
    <w:p w14:paraId="119EA540" w14:textId="77777777" w:rsidR="00E84A89" w:rsidRDefault="00E84A89" w:rsidP="00E84A89">
      <w:r>
        <w:t>A set or subset is a group of outcomes within the sample space. For our six- sided die example earlier, the event that the number rolled is less than 3, is a subset of the sample space set.</w:t>
      </w:r>
    </w:p>
    <w:p w14:paraId="0E364D7D" w14:textId="77777777" w:rsidR="00E84A89" w:rsidRDefault="00E84A89" w:rsidP="00E84A89"/>
    <w:p w14:paraId="54476197" w14:textId="77777777" w:rsidR="00E84A89" w:rsidRPr="009149C2" w:rsidRDefault="00E84A89" w:rsidP="00E84A89">
      <w:pPr>
        <w:jc w:val="center"/>
      </w:pPr>
      <w:r w:rsidRPr="009149C2">
        <w:t>The set {1, 2} is a subset of the sample space {1, 2, 3, 4, 5, 6}</w:t>
      </w:r>
    </w:p>
    <w:p w14:paraId="5177CC00" w14:textId="77777777" w:rsidR="00E84A89" w:rsidRDefault="00E84A89" w:rsidP="00E84A89"/>
    <w:p w14:paraId="7BD9F649" w14:textId="6DEE92CE" w:rsidR="00E84A89" w:rsidRDefault="00E84A89" w:rsidP="00E84A89">
      <w:r>
        <w:t xml:space="preserve">Subsets of a population are defined by the characteristics of that group. For example, children under 15 years of age are a subset of a total population. These sets of individuals within the total population would have different social factors and immunity levels that would need to be considered as a part of a simulation of a pandemic.  During a pandemic the subset of the population that would require hospitalisation would put strain on the </w:t>
      </w:r>
      <w:r>
        <w:lastRenderedPageBreak/>
        <w:t xml:space="preserve">hospital’s capacity and the number of people in this subset can influence the overall mortality rate of the total population. </w:t>
      </w:r>
    </w:p>
    <w:p w14:paraId="7482E464" w14:textId="77777777" w:rsidR="009149C2" w:rsidRDefault="009149C2" w:rsidP="00E84A89"/>
    <w:p w14:paraId="1D5F5939" w14:textId="431E8953" w:rsidR="009149C2" w:rsidRPr="009149C2" w:rsidRDefault="005D12CC" w:rsidP="009149C2">
      <w:pPr>
        <w:jc w:val="center"/>
      </w:pPr>
      <m:oMath>
        <m:f>
          <m:fPr>
            <m:ctrlPr>
              <w:rPr>
                <w:rFonts w:ascii="Cambria Math" w:hAnsi="Cambria Math"/>
              </w:rPr>
            </m:ctrlPr>
          </m:fPr>
          <m:num>
            <m:r>
              <m:rPr>
                <m:sty m:val="p"/>
              </m:rPr>
              <w:rPr>
                <w:rFonts w:ascii="Cambria Math" w:hAnsi="Cambria Math"/>
              </w:rPr>
              <m:t>N</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 xml:space="preserve"> </m:t>
            </m:r>
          </m:den>
        </m:f>
      </m:oMath>
      <w:r w:rsidR="009149C2" w:rsidRPr="009149C2">
        <w:t xml:space="preserve">  = proportion of the total population who belong to a particular subset</w:t>
      </w:r>
    </w:p>
    <w:p w14:paraId="3426315D" w14:textId="77777777" w:rsidR="009149C2" w:rsidRDefault="009149C2" w:rsidP="00E84A89"/>
    <w:p w14:paraId="73CA4A00" w14:textId="77777777" w:rsidR="00E84A89" w:rsidRDefault="00E84A89" w:rsidP="00E84A89"/>
    <w:p w14:paraId="3285C907" w14:textId="77777777" w:rsidR="00E84A89" w:rsidRDefault="00E84A89" w:rsidP="00E84A89"/>
    <w:p w14:paraId="2B4B85AB" w14:textId="77777777" w:rsidR="009149C2" w:rsidRDefault="00E84A89" w:rsidP="009149C2">
      <w:pPr>
        <w:keepNext/>
      </w:pPr>
      <w:r>
        <w:rPr>
          <w:noProof/>
        </w:rPr>
        <w:drawing>
          <wp:inline distT="0" distB="0" distL="0" distR="0" wp14:anchorId="671EF194" wp14:editId="5AFA3A6E">
            <wp:extent cx="5727700" cy="3531870"/>
            <wp:effectExtent l="12700" t="12700" r="12700" b="11430"/>
            <wp:docPr id="9" name="Picture 9" descr="A picture containing table,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531870"/>
                    </a:xfrm>
                    <a:prstGeom prst="rect">
                      <a:avLst/>
                    </a:prstGeom>
                    <a:ln>
                      <a:solidFill>
                        <a:schemeClr val="bg1">
                          <a:lumMod val="50000"/>
                        </a:schemeClr>
                      </a:solidFill>
                    </a:ln>
                  </pic:spPr>
                </pic:pic>
              </a:graphicData>
            </a:graphic>
          </wp:inline>
        </w:drawing>
      </w:r>
    </w:p>
    <w:p w14:paraId="6557704F" w14:textId="461444C2" w:rsidR="00E84A89" w:rsidRPr="009149C2" w:rsidRDefault="009149C2" w:rsidP="009149C2">
      <w:pPr>
        <w:pStyle w:val="Caption"/>
        <w:jc w:val="center"/>
      </w:pPr>
      <w:r>
        <w:t xml:space="preserve">Figure </w:t>
      </w:r>
      <w:fldSimple w:instr=" SEQ Figure \* ARABIC ">
        <w:r w:rsidR="0028085B">
          <w:rPr>
            <w:noProof/>
          </w:rPr>
          <w:t>31</w:t>
        </w:r>
      </w:fldSimple>
      <w:r>
        <w:t>. Here, a subset of the population has the virus</w:t>
      </w:r>
    </w:p>
    <w:p w14:paraId="692D95F3" w14:textId="5CE173C4" w:rsidR="00E84A89" w:rsidRDefault="00E84A89" w:rsidP="00E84A89">
      <w:pPr>
        <w:pStyle w:val="Heading3"/>
      </w:pPr>
      <w:bookmarkStart w:id="88" w:name="_Toc37754567"/>
      <w:r>
        <w:t xml:space="preserve">Time </w:t>
      </w:r>
      <w:r w:rsidR="00AD5996">
        <w:t>S</w:t>
      </w:r>
      <w:r>
        <w:t>eries</w:t>
      </w:r>
      <w:bookmarkEnd w:id="88"/>
      <w:r>
        <w:t xml:space="preserve"> </w:t>
      </w:r>
    </w:p>
    <w:p w14:paraId="491E13D1" w14:textId="02A7F142" w:rsidR="00AD5996" w:rsidRDefault="00AD5996" w:rsidP="00222229">
      <w:r w:rsidRPr="00AD5996">
        <w:t xml:space="preserve">A graph is an efficient way to display information visually. It enables the reader to interpret the trends in a data set and helps them to summarise the results. A line graph can be used to represent the relationship between a variable and time.  </w:t>
      </w:r>
    </w:p>
    <w:p w14:paraId="7FDF2533" w14:textId="2EA30686" w:rsidR="007F6BD0" w:rsidRDefault="007F6BD0" w:rsidP="00222229"/>
    <w:p w14:paraId="79A79C18" w14:textId="77777777" w:rsidR="005C4253" w:rsidRDefault="007F6BD0" w:rsidP="005C4253">
      <w:pPr>
        <w:keepNext/>
        <w:jc w:val="center"/>
      </w:pPr>
      <w:r w:rsidRPr="007F6BD0">
        <w:rPr>
          <w:noProof/>
        </w:rPr>
        <w:lastRenderedPageBreak/>
        <w:drawing>
          <wp:inline distT="0" distB="0" distL="0" distR="0" wp14:anchorId="6AF1FCAF" wp14:editId="259E0974">
            <wp:extent cx="5727700" cy="3160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160395"/>
                    </a:xfrm>
                    <a:prstGeom prst="rect">
                      <a:avLst/>
                    </a:prstGeom>
                  </pic:spPr>
                </pic:pic>
              </a:graphicData>
            </a:graphic>
          </wp:inline>
        </w:drawing>
      </w:r>
    </w:p>
    <w:p w14:paraId="51CEDA46" w14:textId="1F9AFD89" w:rsidR="00222229" w:rsidRPr="002F0173" w:rsidRDefault="005C4253" w:rsidP="002F0173">
      <w:pPr>
        <w:pStyle w:val="Caption"/>
        <w:jc w:val="center"/>
      </w:pPr>
      <w:r>
        <w:t xml:space="preserve">Figure </w:t>
      </w:r>
      <w:fldSimple w:instr=" SEQ Figure \* ARABIC ">
        <w:r w:rsidR="0028085B">
          <w:rPr>
            <w:noProof/>
          </w:rPr>
          <w:t>32</w:t>
        </w:r>
      </w:fldSimple>
      <w:r>
        <w:t>. A time series graph</w:t>
      </w:r>
    </w:p>
    <w:p w14:paraId="6278FCBF" w14:textId="77777777" w:rsidR="007F6BD0" w:rsidRDefault="007F6BD0" w:rsidP="007F6BD0">
      <w:r w:rsidRPr="007F6BD0">
        <w:t xml:space="preserve">In statistics, the independent variable is as the name says independent of the other variable. Time is always the independent variable in a time series model and is placed along the x-axis. The dependent variable is the variable that is being measured dependent on the other and is placed on the y-axis.  </w:t>
      </w:r>
    </w:p>
    <w:p w14:paraId="483A72D6" w14:textId="77777777" w:rsidR="007F6BD0" w:rsidRDefault="007F6BD0" w:rsidP="007F6BD0"/>
    <w:p w14:paraId="5F6F19ED" w14:textId="568505C0" w:rsidR="007F6BD0" w:rsidRDefault="007F6BD0" w:rsidP="007F6BD0">
      <w:r>
        <w:t xml:space="preserve">The steepness or slope of a line is called the gradient and gives information about the rate of change between the two variables. </w:t>
      </w:r>
    </w:p>
    <w:p w14:paraId="10E2B31B" w14:textId="77777777" w:rsidR="007F6BD0" w:rsidRDefault="007F6BD0" w:rsidP="007F6BD0"/>
    <w:p w14:paraId="63FDCE99" w14:textId="68B61023" w:rsidR="007F6BD0" w:rsidRDefault="007F6BD0" w:rsidP="007F6BD0">
      <w:r>
        <w:t xml:space="preserve">In a growth chart the graph is steeper when the height changes more in a given amount of time. The flatter the graph the less change in that time frame. Gradient or slope can be described as </w:t>
      </w:r>
    </w:p>
    <w:p w14:paraId="2B96051A" w14:textId="77777777" w:rsidR="007F6BD0" w:rsidRDefault="007F6BD0" w:rsidP="007F6BD0"/>
    <w:p w14:paraId="1AEBC1D7" w14:textId="0F777DBE" w:rsidR="007F6BD0" w:rsidRDefault="007F6BD0" w:rsidP="008B4366">
      <w:pPr>
        <w:pStyle w:val="ListParagraph"/>
        <w:numPr>
          <w:ilvl w:val="0"/>
          <w:numId w:val="16"/>
        </w:numPr>
      </w:pPr>
      <w:r>
        <w:t>Positive when both variables are increasing.</w:t>
      </w:r>
    </w:p>
    <w:p w14:paraId="61780B0D" w14:textId="0FA95E0A" w:rsidR="007F6BD0" w:rsidRDefault="007F6BD0" w:rsidP="008B4366">
      <w:pPr>
        <w:pStyle w:val="ListParagraph"/>
        <w:numPr>
          <w:ilvl w:val="0"/>
          <w:numId w:val="16"/>
        </w:numPr>
      </w:pPr>
      <w:r>
        <w:t>Negative when as one variable increases the other decreases.</w:t>
      </w:r>
    </w:p>
    <w:p w14:paraId="35CEE52E" w14:textId="062056D6" w:rsidR="00222229" w:rsidRPr="007F6BD0" w:rsidRDefault="007F6BD0" w:rsidP="008B4366">
      <w:pPr>
        <w:pStyle w:val="ListParagraph"/>
        <w:numPr>
          <w:ilvl w:val="0"/>
          <w:numId w:val="16"/>
        </w:numPr>
        <w:rPr>
          <w:b/>
          <w:bCs/>
        </w:rPr>
      </w:pPr>
      <w:r>
        <w:t>Zero when there has been no change in the dependent variable. This is also known as the point of inflection.</w:t>
      </w:r>
    </w:p>
    <w:p w14:paraId="00450A2B" w14:textId="77777777" w:rsidR="007F6BD0" w:rsidRDefault="007F6BD0" w:rsidP="00222229"/>
    <w:p w14:paraId="6DFB672B" w14:textId="1F5E508E" w:rsidR="00AD5996" w:rsidRDefault="00AD5996" w:rsidP="00222229">
      <w:pPr>
        <w:rPr>
          <w:b/>
          <w:bCs/>
        </w:rPr>
      </w:pPr>
      <w:r w:rsidRPr="00AD5996">
        <w:t xml:space="preserve">In a time-series the dependent variable is placed on the Y axis (Vertical), time is always considered the independent variable and is placed on the X axis (Horizontal).    </w:t>
      </w:r>
    </w:p>
    <w:p w14:paraId="63C23974" w14:textId="20BF4FDB" w:rsidR="00E84A89" w:rsidRDefault="00E84A89" w:rsidP="00AD5996">
      <w:pPr>
        <w:pStyle w:val="Heading3"/>
      </w:pPr>
      <w:bookmarkStart w:id="89" w:name="_Toc37754568"/>
      <w:r>
        <w:t>Time Ser</w:t>
      </w:r>
      <w:r w:rsidR="009149C2">
        <w:t>i</w:t>
      </w:r>
      <w:r>
        <w:t>es Graphs</w:t>
      </w:r>
      <w:r w:rsidR="009149C2">
        <w:t xml:space="preserve"> Seen in COVID-19 Studies</w:t>
      </w:r>
      <w:bookmarkEnd w:id="89"/>
    </w:p>
    <w:p w14:paraId="2211151B" w14:textId="4C4CA7B2" w:rsidR="00AD5996" w:rsidRDefault="00AD5996" w:rsidP="00AD5996">
      <w:pPr>
        <w:keepNext/>
      </w:pPr>
      <w:r>
        <w:t xml:space="preserve">Time series graphs can be displayed as either line graphs (a piece of the line for each day) or a bar chart (a bar for every day). </w:t>
      </w:r>
    </w:p>
    <w:p w14:paraId="6667400D" w14:textId="77777777" w:rsidR="00AD5996" w:rsidRPr="00AD5996" w:rsidRDefault="00AD5996" w:rsidP="00AD5996"/>
    <w:p w14:paraId="012F1583" w14:textId="2AB930C5" w:rsidR="009149C2" w:rsidRDefault="00C138A9" w:rsidP="009149C2">
      <w:pPr>
        <w:keepNext/>
        <w:jc w:val="center"/>
      </w:pPr>
      <w:r>
        <w:rPr>
          <w:noProof/>
        </w:rPr>
        <w:lastRenderedPageBreak/>
        <w:drawing>
          <wp:inline distT="0" distB="0" distL="0" distR="0" wp14:anchorId="1D90CDAF" wp14:editId="49A685D9">
            <wp:extent cx="5727700" cy="3792855"/>
            <wp:effectExtent l="0" t="0" r="12700" b="17145"/>
            <wp:docPr id="7" name="Chart 7">
              <a:extLst xmlns:a="http://schemas.openxmlformats.org/drawingml/2006/main">
                <a:ext uri="{FF2B5EF4-FFF2-40B4-BE49-F238E27FC236}">
                  <a16:creationId xmlns:a16="http://schemas.microsoft.com/office/drawing/2014/main" id="{DF74BC39-42D6-B348-A6EA-6397C7081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ABF9344" w14:textId="52680EF3" w:rsidR="00E84A89" w:rsidRDefault="009149C2" w:rsidP="009149C2">
      <w:pPr>
        <w:pStyle w:val="Caption"/>
        <w:jc w:val="center"/>
      </w:pPr>
      <w:r>
        <w:t xml:space="preserve">Figure </w:t>
      </w:r>
      <w:fldSimple w:instr=" SEQ Figure \* ARABIC ">
        <w:r w:rsidR="0028085B">
          <w:rPr>
            <w:noProof/>
          </w:rPr>
          <w:t>33</w:t>
        </w:r>
      </w:fldSimple>
      <w:r>
        <w:t xml:space="preserve">. Cumulative cases rising at the rate of </w:t>
      </w:r>
      <w:r w:rsidR="00C167E0">
        <w:t>2.4</w:t>
      </w:r>
      <w:r>
        <w:t xml:space="preserve"> per day</w:t>
      </w:r>
    </w:p>
    <w:p w14:paraId="35081782" w14:textId="7CEEF7C3" w:rsidR="009149C2" w:rsidRDefault="00C138A9" w:rsidP="007F6BD0">
      <w:r>
        <w:t xml:space="preserve">The </w:t>
      </w:r>
      <w:r w:rsidRPr="00C138A9">
        <w:t xml:space="preserve">graph in </w:t>
      </w:r>
      <w:r w:rsidRPr="005C4253">
        <w:t xml:space="preserve">Figure </w:t>
      </w:r>
      <w:r w:rsidR="00C167E0">
        <w:t>3</w:t>
      </w:r>
      <w:r w:rsidR="0028085B">
        <w:t>3</w:t>
      </w:r>
      <w:r w:rsidRPr="00C138A9">
        <w:t xml:space="preserve"> illustrates one case of infection initially with an average of 2.4 new cases every day for a month</w:t>
      </w:r>
      <w:r w:rsidR="009149C2" w:rsidRPr="00AD5996">
        <w:t xml:space="preserve">. This gives us a straight-line, or linear, slope.  </w:t>
      </w:r>
    </w:p>
    <w:p w14:paraId="5515450F" w14:textId="2C0723FF" w:rsidR="00AD5996" w:rsidRDefault="00AD5996" w:rsidP="007F6BD0"/>
    <w:p w14:paraId="28FCB56B" w14:textId="22B9C31D" w:rsidR="00AD5996" w:rsidRDefault="00AD5996" w:rsidP="007F6BD0">
      <w:r>
        <w:t xml:space="preserve">If we wanted to know, for example, the number of cases on day 20 (x axis), we can read the y axis to see that we have </w:t>
      </w:r>
      <w:r w:rsidR="007F6BD0">
        <w:t>45.6</w:t>
      </w:r>
      <w:r>
        <w:t xml:space="preserve"> cases.  </w:t>
      </w:r>
    </w:p>
    <w:p w14:paraId="2C5EBE67" w14:textId="77777777" w:rsidR="007F6BD0" w:rsidRPr="00AD5996" w:rsidRDefault="007F6BD0" w:rsidP="007F6BD0"/>
    <w:p w14:paraId="6F823131" w14:textId="77777777" w:rsidR="007F6BD0" w:rsidRPr="007F6BD0" w:rsidRDefault="007F6BD0" w:rsidP="007F6BD0">
      <w:r w:rsidRPr="007F6BD0">
        <w:t xml:space="preserve">Our two variables can also be described algebraically by the equation </w:t>
      </w:r>
    </w:p>
    <w:p w14:paraId="70A61198" w14:textId="77777777" w:rsidR="007F6BD0" w:rsidRPr="007F6BD0" w:rsidRDefault="007F6BD0" w:rsidP="007F6BD0"/>
    <w:p w14:paraId="2DFDEA88" w14:textId="7DD993CE" w:rsidR="007F6BD0" w:rsidRPr="007F6BD0" w:rsidRDefault="007F6BD0" w:rsidP="007F6BD0">
      <w:pPr>
        <w:jc w:val="center"/>
        <w:rPr>
          <w:rFonts w:ascii="Times New Roman" w:hAnsi="Times New Roman"/>
        </w:rPr>
      </w:pPr>
      <w:r w:rsidRPr="007F6BD0">
        <w:rPr>
          <w:rFonts w:ascii="Times New Roman" w:hAnsi="Times New Roman"/>
        </w:rPr>
        <w:t>N=</w:t>
      </w:r>
      <w:proofErr w:type="spellStart"/>
      <w:r w:rsidRPr="007F6BD0">
        <w:rPr>
          <w:rFonts w:ascii="Times New Roman" w:hAnsi="Times New Roman"/>
        </w:rPr>
        <w:t>mt+c</w:t>
      </w:r>
      <w:proofErr w:type="spellEnd"/>
    </w:p>
    <w:p w14:paraId="011B360E" w14:textId="77777777" w:rsidR="007F6BD0" w:rsidRPr="007F6BD0" w:rsidRDefault="007F6BD0" w:rsidP="007F6BD0"/>
    <w:p w14:paraId="0BF577FA" w14:textId="77777777" w:rsidR="007F6BD0" w:rsidRPr="007F6BD0" w:rsidRDefault="007F6BD0" w:rsidP="007F6BD0">
      <w:r w:rsidRPr="007F6BD0">
        <w:t xml:space="preserve">Where </w:t>
      </w:r>
      <w:r w:rsidRPr="007F6BD0">
        <w:rPr>
          <w:rFonts w:ascii="Times New Roman" w:hAnsi="Times New Roman"/>
        </w:rPr>
        <w:t>N</w:t>
      </w:r>
      <w:r w:rsidRPr="007F6BD0">
        <w:t xml:space="preserve"> = the number of people infected </w:t>
      </w:r>
    </w:p>
    <w:p w14:paraId="630870D6" w14:textId="77777777" w:rsidR="007F6BD0" w:rsidRPr="007F6BD0" w:rsidRDefault="007F6BD0" w:rsidP="007F6BD0"/>
    <w:p w14:paraId="55DD9DDE" w14:textId="1F08546D" w:rsidR="007F6BD0" w:rsidRPr="007F6BD0" w:rsidRDefault="007F6BD0" w:rsidP="007F6BD0">
      <w:pPr>
        <w:jc w:val="center"/>
        <w:rPr>
          <w:rFonts w:ascii="Times New Roman" w:hAnsi="Times New Roman"/>
        </w:rPr>
      </w:pPr>
      <w:r w:rsidRPr="007F6BD0">
        <w:rPr>
          <w:rFonts w:ascii="Times New Roman" w:hAnsi="Times New Roman"/>
        </w:rPr>
        <w:t>t = time in days</w:t>
      </w:r>
    </w:p>
    <w:p w14:paraId="7D3DE397" w14:textId="77777777" w:rsidR="007F6BD0" w:rsidRPr="007F6BD0" w:rsidRDefault="007F6BD0" w:rsidP="007F6BD0"/>
    <w:p w14:paraId="4A5106C0" w14:textId="10E3F28C" w:rsidR="007F6BD0" w:rsidRPr="007F6BD0" w:rsidRDefault="007F6BD0" w:rsidP="008B4366">
      <w:pPr>
        <w:pStyle w:val="ListParagraph"/>
        <w:numPr>
          <w:ilvl w:val="0"/>
          <w:numId w:val="17"/>
        </w:numPr>
      </w:pPr>
      <w:r w:rsidRPr="007F6BD0">
        <w:t>c is the value of the y</w:t>
      </w:r>
      <w:r>
        <w:t xml:space="preserve"> </w:t>
      </w:r>
      <w:r w:rsidRPr="007F6BD0">
        <w:t>intercept, the number of cases initially at time 0 (t0)</w:t>
      </w:r>
      <w:r>
        <w:t xml:space="preserve">. </w:t>
      </w:r>
      <w:r w:rsidRPr="007F6BD0">
        <w:t>In our linear model above we have 1 person infected initially</w:t>
      </w:r>
      <w:r>
        <w:t xml:space="preserve">. </w:t>
      </w:r>
    </w:p>
    <w:p w14:paraId="217CC6FF" w14:textId="4CA1C525" w:rsidR="007F6BD0" w:rsidRPr="007F6BD0" w:rsidRDefault="007F6BD0" w:rsidP="008B4366">
      <w:pPr>
        <w:pStyle w:val="ListParagraph"/>
        <w:numPr>
          <w:ilvl w:val="0"/>
          <w:numId w:val="17"/>
        </w:numPr>
      </w:pPr>
      <w:r w:rsidRPr="007F6BD0">
        <w:t xml:space="preserve">m is the gradient or rate of change of the two variables. In our linear model this </w:t>
      </w:r>
      <w:r w:rsidR="00905027" w:rsidRPr="007F6BD0">
        <w:t>is constant</w:t>
      </w:r>
      <w:r w:rsidRPr="007F6BD0">
        <w:t xml:space="preserve"> with m = 2.4 </w:t>
      </w:r>
    </w:p>
    <w:p w14:paraId="4AEAF6E8" w14:textId="77777777" w:rsidR="007F6BD0" w:rsidRPr="007F6BD0" w:rsidRDefault="007F6BD0" w:rsidP="007F6BD0"/>
    <w:p w14:paraId="330F0D0E" w14:textId="5DB289A8" w:rsidR="007F6BD0" w:rsidRPr="007F6BD0" w:rsidRDefault="007F6BD0" w:rsidP="007F6BD0">
      <w:r w:rsidRPr="007F6BD0">
        <w:t xml:space="preserve">The algebraic representation of our linear model can be written as </w:t>
      </w:r>
    </w:p>
    <w:p w14:paraId="6374A5B4" w14:textId="77777777" w:rsidR="007F6BD0" w:rsidRPr="007F6BD0" w:rsidRDefault="007F6BD0" w:rsidP="007F6BD0"/>
    <w:p w14:paraId="0D05DF82" w14:textId="2B95F89E" w:rsidR="007F6BD0" w:rsidRDefault="007F6BD0" w:rsidP="007F6BD0">
      <w:pPr>
        <w:jc w:val="center"/>
        <w:rPr>
          <w:rFonts w:ascii="Times New Roman" w:hAnsi="Times New Roman"/>
        </w:rPr>
      </w:pPr>
      <w:r w:rsidRPr="007F6BD0">
        <w:rPr>
          <w:rFonts w:ascii="Times New Roman" w:hAnsi="Times New Roman"/>
        </w:rPr>
        <w:t>N=2.4t+1</w:t>
      </w:r>
    </w:p>
    <w:p w14:paraId="336F97E5" w14:textId="63D34BEB" w:rsidR="00C138A9" w:rsidRDefault="00C138A9" w:rsidP="007F6BD0">
      <w:pPr>
        <w:jc w:val="center"/>
        <w:rPr>
          <w:rFonts w:ascii="Times New Roman" w:hAnsi="Times New Roman"/>
        </w:rPr>
      </w:pPr>
    </w:p>
    <w:p w14:paraId="3C146856" w14:textId="1596CB95" w:rsidR="00C138A9" w:rsidRPr="00C138A9" w:rsidRDefault="00C138A9" w:rsidP="00C138A9">
      <w:pPr>
        <w:jc w:val="center"/>
      </w:pPr>
      <w:r>
        <w:t>In Excel, t</w:t>
      </w:r>
      <w:r w:rsidRPr="00C138A9">
        <w:t xml:space="preserve">his </w:t>
      </w:r>
      <w:r>
        <w:t xml:space="preserve">translates to </w:t>
      </w:r>
      <w:r w:rsidRPr="00C138A9">
        <w:t>=</w:t>
      </w:r>
      <w:r>
        <w:t xml:space="preserve"> </w:t>
      </w:r>
      <w:r w:rsidRPr="00C138A9">
        <w:rPr>
          <w:sz w:val="32"/>
          <w:szCs w:val="32"/>
        </w:rPr>
        <w:t>A2*2.4+1</w:t>
      </w:r>
    </w:p>
    <w:p w14:paraId="719CFC58" w14:textId="77777777" w:rsidR="00E84A89" w:rsidRDefault="00E84A89" w:rsidP="00E84A89">
      <w:pPr>
        <w:pStyle w:val="Heading2"/>
      </w:pPr>
      <w:bookmarkStart w:id="90" w:name="_Toc37754569"/>
      <w:bookmarkEnd w:id="82"/>
      <w:bookmarkEnd w:id="83"/>
      <w:r>
        <w:lastRenderedPageBreak/>
        <w:t>Exponential Growth</w:t>
      </w:r>
      <w:bookmarkEnd w:id="90"/>
      <w:r>
        <w:t xml:space="preserve"> </w:t>
      </w:r>
    </w:p>
    <w:p w14:paraId="321E81D7" w14:textId="77777777" w:rsidR="00820124" w:rsidRPr="00AD5996" w:rsidRDefault="00820124" w:rsidP="00820124">
      <w:pPr>
        <w:rPr>
          <w:color w:val="000000"/>
          <w:spacing w:val="5"/>
          <w:kern w:val="28"/>
        </w:rPr>
      </w:pPr>
      <w:bookmarkStart w:id="91" w:name="OLE_LINK8"/>
      <w:bookmarkStart w:id="92" w:name="OLE_LINK10"/>
      <w:r>
        <w:rPr>
          <w:color w:val="000000"/>
          <w:spacing w:val="5"/>
          <w:kern w:val="28"/>
        </w:rPr>
        <w:t>We’ve seen in the “Phases of a Pandemic” section that p</w:t>
      </w:r>
      <w:r w:rsidRPr="00B801E7">
        <w:rPr>
          <w:color w:val="000000"/>
          <w:spacing w:val="5"/>
          <w:kern w:val="28"/>
        </w:rPr>
        <w:t>andemics grow in an exponential pattern at first if policies are not put in place. Instead of a constant number of new cases every day, the change every day depends on how many cases there already are – so the number grows by a different amount each day. Exponential growth is when the number of cases each day is the same multiple of the number the previous day</w:t>
      </w:r>
      <w:r>
        <w:rPr>
          <w:color w:val="000000"/>
          <w:spacing w:val="5"/>
          <w:kern w:val="28"/>
        </w:rPr>
        <w:t xml:space="preserve">, for example - </w:t>
      </w:r>
    </w:p>
    <w:p w14:paraId="5767F2B1" w14:textId="77777777" w:rsidR="00820124" w:rsidRDefault="00820124" w:rsidP="00820124">
      <w:pPr>
        <w:rPr>
          <w:color w:val="000000"/>
          <w:spacing w:val="5"/>
          <w:kern w:val="28"/>
        </w:rPr>
      </w:pPr>
    </w:p>
    <w:p w14:paraId="2C3FA077" w14:textId="59265028" w:rsidR="00820124" w:rsidRDefault="00820124" w:rsidP="00820124">
      <w:pPr>
        <w:rPr>
          <w:color w:val="000000"/>
          <w:spacing w:val="5"/>
          <w:kern w:val="28"/>
        </w:rPr>
      </w:pPr>
      <w:r>
        <w:rPr>
          <w:color w:val="000000"/>
          <w:spacing w:val="5"/>
          <w:kern w:val="28"/>
        </w:rPr>
        <w:t>The initial day of an infectious pandemic is represented mathematically as T</w:t>
      </w:r>
      <w:r w:rsidRPr="0060227A">
        <w:rPr>
          <w:color w:val="000000"/>
          <w:spacing w:val="5"/>
          <w:kern w:val="28"/>
          <w:vertAlign w:val="subscript"/>
        </w:rPr>
        <w:t>0</w:t>
      </w:r>
      <w:r>
        <w:rPr>
          <w:color w:val="000000"/>
          <w:spacing w:val="5"/>
          <w:kern w:val="28"/>
          <w:vertAlign w:val="subscript"/>
        </w:rPr>
        <w:t xml:space="preserve"> </w:t>
      </w:r>
      <w:r>
        <w:rPr>
          <w:color w:val="000000"/>
          <w:spacing w:val="5"/>
          <w:kern w:val="28"/>
        </w:rPr>
        <w:t>(time zero) and in this simple model we assume one person has been infected initially (T</w:t>
      </w:r>
      <w:r w:rsidRPr="00DF2A9A">
        <w:rPr>
          <w:color w:val="000000"/>
          <w:spacing w:val="5"/>
          <w:kern w:val="28"/>
          <w:vertAlign w:val="subscript"/>
        </w:rPr>
        <w:t>0</w:t>
      </w:r>
      <w:r>
        <w:rPr>
          <w:color w:val="000000"/>
          <w:spacing w:val="5"/>
          <w:kern w:val="28"/>
        </w:rPr>
        <w:t xml:space="preserve"> = 1). By day four (T</w:t>
      </w:r>
      <w:r w:rsidRPr="00DF2A9A">
        <w:rPr>
          <w:color w:val="000000"/>
          <w:spacing w:val="5"/>
          <w:kern w:val="28"/>
          <w:vertAlign w:val="subscript"/>
        </w:rPr>
        <w:t>4</w:t>
      </w:r>
      <w:r>
        <w:rPr>
          <w:color w:val="000000"/>
          <w:spacing w:val="5"/>
          <w:kern w:val="28"/>
        </w:rPr>
        <w:t xml:space="preserve">), sixteen people are infected if a simple doubling growth rate average of two is assumed for the exponential model.  </w:t>
      </w:r>
    </w:p>
    <w:p w14:paraId="5A5200C6" w14:textId="77777777" w:rsidR="005C4253" w:rsidRDefault="005C4253" w:rsidP="005C4253">
      <w:pPr>
        <w:keepNext/>
      </w:pPr>
      <w:r w:rsidRPr="005C4253">
        <w:rPr>
          <w:noProof/>
          <w:color w:val="000000"/>
          <w:spacing w:val="5"/>
          <w:kern w:val="28"/>
        </w:rPr>
        <w:drawing>
          <wp:inline distT="0" distB="0" distL="0" distR="0" wp14:anchorId="5E7BEC6A" wp14:editId="0222E9B5">
            <wp:extent cx="4364355" cy="1905626"/>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679" t="4365" r="12025"/>
                    <a:stretch/>
                  </pic:blipFill>
                  <pic:spPr bwMode="auto">
                    <a:xfrm>
                      <a:off x="0" y="0"/>
                      <a:ext cx="4370005" cy="1908093"/>
                    </a:xfrm>
                    <a:prstGeom prst="rect">
                      <a:avLst/>
                    </a:prstGeom>
                    <a:ln>
                      <a:noFill/>
                    </a:ln>
                    <a:extLst>
                      <a:ext uri="{53640926-AAD7-44D8-BBD7-CCE9431645EC}">
                        <a14:shadowObscured xmlns:a14="http://schemas.microsoft.com/office/drawing/2010/main"/>
                      </a:ext>
                    </a:extLst>
                  </pic:spPr>
                </pic:pic>
              </a:graphicData>
            </a:graphic>
          </wp:inline>
        </w:drawing>
      </w:r>
    </w:p>
    <w:p w14:paraId="5C75FA4F" w14:textId="745F9AEF" w:rsidR="00820124" w:rsidRDefault="005C4253" w:rsidP="005C4253">
      <w:pPr>
        <w:pStyle w:val="Caption"/>
        <w:jc w:val="center"/>
        <w:rPr>
          <w:color w:val="000000"/>
          <w:spacing w:val="5"/>
          <w:kern w:val="28"/>
        </w:rPr>
      </w:pPr>
      <w:r>
        <w:t xml:space="preserve">Table </w:t>
      </w:r>
      <w:fldSimple w:instr=" SEQ Table \* ARABIC ">
        <w:r>
          <w:rPr>
            <w:noProof/>
          </w:rPr>
          <w:t>2</w:t>
        </w:r>
      </w:fldSimple>
      <w:r>
        <w:t>. Exponential growth</w:t>
      </w:r>
    </w:p>
    <w:p w14:paraId="1F254A3D" w14:textId="694A8FE6" w:rsidR="00820124" w:rsidRDefault="00905027" w:rsidP="00820124">
      <w:pPr>
        <w:rPr>
          <w:color w:val="000000"/>
          <w:spacing w:val="5"/>
          <w:kern w:val="28"/>
        </w:rPr>
      </w:pPr>
      <w:r>
        <w:rPr>
          <w:color w:val="000000"/>
          <w:spacing w:val="5"/>
          <w:kern w:val="28"/>
        </w:rPr>
        <w:t xml:space="preserve">The exponential growth formula is y = </w:t>
      </w:r>
      <w:proofErr w:type="spellStart"/>
      <w:r>
        <w:rPr>
          <w:color w:val="000000"/>
          <w:spacing w:val="5"/>
          <w:kern w:val="28"/>
        </w:rPr>
        <w:t>ab^x</w:t>
      </w:r>
      <w:proofErr w:type="spellEnd"/>
    </w:p>
    <w:p w14:paraId="1D15ABBA" w14:textId="6369C47A" w:rsidR="00905027" w:rsidRDefault="00905027" w:rsidP="00820124">
      <w:pPr>
        <w:rPr>
          <w:color w:val="000000"/>
          <w:spacing w:val="5"/>
          <w:kern w:val="28"/>
        </w:rPr>
      </w:pPr>
    </w:p>
    <w:p w14:paraId="6BA36837" w14:textId="5D85C093" w:rsidR="00905027" w:rsidRDefault="00905027" w:rsidP="00820124">
      <w:pPr>
        <w:rPr>
          <w:color w:val="000000"/>
          <w:spacing w:val="5"/>
          <w:kern w:val="28"/>
        </w:rPr>
      </w:pPr>
      <w:r>
        <w:rPr>
          <w:color w:val="000000"/>
          <w:spacing w:val="5"/>
          <w:kern w:val="28"/>
        </w:rPr>
        <w:t xml:space="preserve">Here, a is </w:t>
      </w:r>
      <w:r w:rsidRPr="00905027">
        <w:rPr>
          <w:color w:val="000000"/>
          <w:spacing w:val="5"/>
          <w:kern w:val="28"/>
        </w:rPr>
        <w:t>a is the initial amount, b</w:t>
      </w:r>
      <w:r>
        <w:rPr>
          <w:color w:val="000000"/>
          <w:spacing w:val="5"/>
          <w:kern w:val="28"/>
        </w:rPr>
        <w:t xml:space="preserve"> </w:t>
      </w:r>
      <w:r w:rsidRPr="00905027">
        <w:rPr>
          <w:color w:val="000000"/>
          <w:spacing w:val="5"/>
          <w:kern w:val="28"/>
        </w:rPr>
        <w:t xml:space="preserve">is </w:t>
      </w:r>
      <w:r>
        <w:rPr>
          <w:color w:val="000000"/>
          <w:spacing w:val="5"/>
          <w:kern w:val="28"/>
        </w:rPr>
        <w:t xml:space="preserve">the </w:t>
      </w:r>
      <w:r w:rsidRPr="00905027">
        <w:rPr>
          <w:color w:val="000000"/>
          <w:spacing w:val="5"/>
          <w:kern w:val="28"/>
        </w:rPr>
        <w:t xml:space="preserve">growth factor, x is </w:t>
      </w:r>
      <w:r>
        <w:rPr>
          <w:color w:val="000000"/>
          <w:spacing w:val="5"/>
          <w:kern w:val="28"/>
        </w:rPr>
        <w:t xml:space="preserve">time in days since from the start. </w:t>
      </w:r>
    </w:p>
    <w:p w14:paraId="6F39A8BB" w14:textId="7C0D137B" w:rsidR="00905027" w:rsidRDefault="00905027" w:rsidP="00820124">
      <w:pPr>
        <w:rPr>
          <w:color w:val="000000"/>
          <w:spacing w:val="5"/>
          <w:kern w:val="28"/>
        </w:rPr>
      </w:pPr>
    </w:p>
    <w:p w14:paraId="1CB142DB" w14:textId="78B23B70" w:rsidR="00905027" w:rsidRDefault="00905027" w:rsidP="00820124">
      <w:pPr>
        <w:rPr>
          <w:color w:val="000000"/>
          <w:spacing w:val="5"/>
          <w:kern w:val="28"/>
        </w:rPr>
      </w:pPr>
      <w:r>
        <w:rPr>
          <w:color w:val="000000"/>
          <w:spacing w:val="5"/>
          <w:kern w:val="28"/>
        </w:rPr>
        <w:t>a = 1</w:t>
      </w:r>
    </w:p>
    <w:p w14:paraId="15D84F53" w14:textId="3D9AA9E3" w:rsidR="00905027" w:rsidRDefault="00905027" w:rsidP="00820124">
      <w:pPr>
        <w:rPr>
          <w:color w:val="000000"/>
          <w:spacing w:val="5"/>
          <w:kern w:val="28"/>
        </w:rPr>
      </w:pPr>
      <w:r>
        <w:rPr>
          <w:color w:val="000000"/>
          <w:spacing w:val="5"/>
          <w:kern w:val="28"/>
        </w:rPr>
        <w:t xml:space="preserve">b = 2.4 </w:t>
      </w:r>
    </w:p>
    <w:p w14:paraId="3BC12FCE" w14:textId="27677DC2" w:rsidR="00905027" w:rsidRDefault="00C138A9" w:rsidP="00820124">
      <w:pPr>
        <w:rPr>
          <w:color w:val="000000"/>
          <w:spacing w:val="5"/>
          <w:kern w:val="28"/>
        </w:rPr>
      </w:pPr>
      <w:r>
        <w:rPr>
          <w:color w:val="000000"/>
          <w:spacing w:val="5"/>
          <w:kern w:val="28"/>
        </w:rPr>
        <w:t>t</w:t>
      </w:r>
      <w:r w:rsidR="00905027">
        <w:rPr>
          <w:color w:val="000000"/>
          <w:spacing w:val="5"/>
          <w:kern w:val="28"/>
        </w:rPr>
        <w:t xml:space="preserve"> </w:t>
      </w:r>
      <w:r>
        <w:rPr>
          <w:color w:val="000000"/>
          <w:spacing w:val="5"/>
          <w:kern w:val="28"/>
        </w:rPr>
        <w:t>=</w:t>
      </w:r>
      <w:r w:rsidR="00905027">
        <w:rPr>
          <w:color w:val="000000"/>
          <w:spacing w:val="5"/>
          <w:kern w:val="28"/>
        </w:rPr>
        <w:t xml:space="preserve"> the day number</w:t>
      </w:r>
    </w:p>
    <w:p w14:paraId="62FC62BF" w14:textId="77777777" w:rsidR="00905027" w:rsidRDefault="00905027" w:rsidP="00820124">
      <w:pPr>
        <w:rPr>
          <w:color w:val="000000"/>
          <w:spacing w:val="5"/>
          <w:kern w:val="28"/>
        </w:rPr>
      </w:pPr>
    </w:p>
    <w:p w14:paraId="4CE249C5" w14:textId="10EEC42F" w:rsidR="00905027" w:rsidRDefault="00905027" w:rsidP="00820124">
      <w:pPr>
        <w:rPr>
          <w:color w:val="000000"/>
          <w:spacing w:val="5"/>
          <w:kern w:val="28"/>
        </w:rPr>
      </w:pPr>
      <w:r>
        <w:rPr>
          <w:color w:val="000000"/>
          <w:spacing w:val="5"/>
          <w:kern w:val="28"/>
        </w:rPr>
        <w:t xml:space="preserve">This gives us an Excel formula of </w:t>
      </w:r>
      <w:r w:rsidRPr="00935CB8">
        <w:rPr>
          <w:color w:val="000000"/>
          <w:spacing w:val="5"/>
          <w:kern w:val="28"/>
          <w:sz w:val="32"/>
          <w:szCs w:val="32"/>
        </w:rPr>
        <w:t xml:space="preserve">= </w:t>
      </w:r>
      <w:r w:rsidRPr="00C138A9">
        <w:rPr>
          <w:color w:val="000000"/>
          <w:spacing w:val="5"/>
          <w:kern w:val="28"/>
          <w:sz w:val="32"/>
          <w:szCs w:val="32"/>
        </w:rPr>
        <w:t>2.4^A2</w:t>
      </w:r>
    </w:p>
    <w:p w14:paraId="6220B7E6" w14:textId="77777777" w:rsidR="00C138A9" w:rsidRDefault="00C138A9" w:rsidP="00820124">
      <w:pPr>
        <w:rPr>
          <w:color w:val="000000"/>
          <w:spacing w:val="5"/>
          <w:kern w:val="28"/>
        </w:rPr>
      </w:pPr>
    </w:p>
    <w:p w14:paraId="749DD92E" w14:textId="77777777" w:rsidR="00820124" w:rsidRDefault="00820124" w:rsidP="00820124">
      <w:pPr>
        <w:rPr>
          <w:color w:val="000000"/>
          <w:spacing w:val="5"/>
          <w:kern w:val="28"/>
        </w:rPr>
      </w:pPr>
    </w:p>
    <w:p w14:paraId="34855ED4" w14:textId="77777777" w:rsidR="0028085B" w:rsidRDefault="00C138A9" w:rsidP="0028085B">
      <w:pPr>
        <w:keepNext/>
        <w:jc w:val="center"/>
      </w:pPr>
      <w:r>
        <w:rPr>
          <w:noProof/>
        </w:rPr>
        <w:lastRenderedPageBreak/>
        <w:drawing>
          <wp:inline distT="0" distB="0" distL="0" distR="0" wp14:anchorId="422C48A0" wp14:editId="6D6090D0">
            <wp:extent cx="5727700" cy="3572510"/>
            <wp:effectExtent l="0" t="0" r="12700" b="8890"/>
            <wp:docPr id="14" name="Chart 14">
              <a:extLst xmlns:a="http://schemas.openxmlformats.org/drawingml/2006/main">
                <a:ext uri="{FF2B5EF4-FFF2-40B4-BE49-F238E27FC236}">
                  <a16:creationId xmlns:a16="http://schemas.microsoft.com/office/drawing/2014/main" id="{1936B833-3B57-5E44-8D99-FB116AB9E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A69EF78" w14:textId="45EC54DC" w:rsidR="00905027" w:rsidRDefault="0028085B" w:rsidP="0028085B">
      <w:pPr>
        <w:pStyle w:val="Caption"/>
        <w:jc w:val="center"/>
      </w:pPr>
      <w:r>
        <w:t xml:space="preserve">Figure </w:t>
      </w:r>
      <w:fldSimple w:instr=" SEQ Figure \* ARABIC ">
        <w:r>
          <w:rPr>
            <w:noProof/>
          </w:rPr>
          <w:t>34</w:t>
        </w:r>
      </w:fldSimple>
      <w:r>
        <w:t xml:space="preserve">. </w:t>
      </w:r>
      <w:r w:rsidRPr="00BB11DB">
        <w:t>Exponential growth chart</w:t>
      </w:r>
    </w:p>
    <w:p w14:paraId="0DDAF19D" w14:textId="5613FE13" w:rsidR="00C02FF9" w:rsidRDefault="00C138A9" w:rsidP="00C02FF9">
      <w:bookmarkStart w:id="93" w:name="_Toc37335256"/>
      <w:r>
        <w:t>The exponential model shown has an average growth rate of 2.4 with an initial infection (T</w:t>
      </w:r>
      <w:r w:rsidRPr="00550410">
        <w:rPr>
          <w:vertAlign w:val="subscript"/>
        </w:rPr>
        <w:t>0</w:t>
      </w:r>
      <w:r>
        <w:t>) of 1. Compare how this exponential model on Day 20 has a much greater number of infected cases in the population (40,000,000) than that of our linear model (45.6).</w:t>
      </w:r>
      <w:bookmarkStart w:id="94" w:name="_Toc37754570"/>
      <w:bookmarkEnd w:id="93"/>
    </w:p>
    <w:p w14:paraId="2A74F5CB" w14:textId="5806F0CC" w:rsidR="00C02FF9" w:rsidRPr="00C02FF9" w:rsidRDefault="00C02FF9" w:rsidP="00C02FF9">
      <w:pPr>
        <w:pStyle w:val="Heading3"/>
        <w:rPr>
          <w:lang w:val="en-AU"/>
        </w:rPr>
      </w:pPr>
      <w:r w:rsidRPr="00C02FF9">
        <w:rPr>
          <w:lang w:val="en-AU"/>
        </w:rPr>
        <w:t>Representing Exponential Growth</w:t>
      </w:r>
    </w:p>
    <w:p w14:paraId="4AC19763" w14:textId="77777777" w:rsidR="00C02FF9" w:rsidRDefault="00C02FF9" w:rsidP="00C02FF9">
      <w:pPr>
        <w:rPr>
          <w:lang w:val="en-AU"/>
        </w:rPr>
      </w:pPr>
      <w:r w:rsidRPr="00C02FF9">
        <w:rPr>
          <w:lang w:val="en-AU"/>
        </w:rPr>
        <w:t xml:space="preserve">It’s a good idea to look at </w:t>
      </w:r>
      <w:r>
        <w:rPr>
          <w:lang w:val="en-AU"/>
        </w:rPr>
        <w:t>p</w:t>
      </w:r>
      <w:r w:rsidRPr="00C02FF9">
        <w:rPr>
          <w:lang w:val="en-AU"/>
        </w:rPr>
        <w:t xml:space="preserve">andemic data graphically. However, the exponential growth patterns often make this problematic. </w:t>
      </w:r>
    </w:p>
    <w:p w14:paraId="5766F5BD" w14:textId="77777777" w:rsidR="00C02FF9" w:rsidRDefault="00C02FF9" w:rsidP="00C02FF9">
      <w:pPr>
        <w:rPr>
          <w:lang w:val="en-AU"/>
        </w:rPr>
      </w:pPr>
    </w:p>
    <w:p w14:paraId="64063D98" w14:textId="0885F663" w:rsidR="00C02FF9" w:rsidRPr="00C02FF9" w:rsidRDefault="00C02FF9" w:rsidP="00C02FF9">
      <w:pPr>
        <w:rPr>
          <w:ins w:id="95" w:author="BUCKLEY Donna" w:date="2020-04-17T15:17:00Z"/>
          <w:lang w:val="en-AU"/>
        </w:rPr>
      </w:pPr>
      <w:r>
        <w:rPr>
          <w:lang w:val="en-AU"/>
        </w:rPr>
        <w:t xml:space="preserve">Let’s take a closer look at </w:t>
      </w:r>
      <w:r w:rsidRPr="00C02FF9">
        <w:rPr>
          <w:lang w:val="en-AU"/>
        </w:rPr>
        <w:t xml:space="preserve">Figure </w:t>
      </w:r>
      <w:r w:rsidRPr="00F52E25">
        <w:rPr>
          <w:lang w:val="en-AU"/>
        </w:rPr>
        <w:t>3</w:t>
      </w:r>
      <w:r w:rsidR="0028085B">
        <w:rPr>
          <w:lang w:val="en-AU"/>
        </w:rPr>
        <w:t>4</w:t>
      </w:r>
      <w:r w:rsidRPr="00C02FF9">
        <w:rPr>
          <w:lang w:val="en-AU"/>
        </w:rPr>
        <w:t xml:space="preserve"> </w:t>
      </w:r>
      <w:r>
        <w:rPr>
          <w:lang w:val="en-AU"/>
        </w:rPr>
        <w:t>above. S</w:t>
      </w:r>
      <w:r w:rsidRPr="00C02FF9">
        <w:rPr>
          <w:lang w:val="en-AU"/>
        </w:rPr>
        <w:t>ince the vertical graph scale has been chosen to fit all of the values from Day 1 to Day 25</w:t>
      </w:r>
      <w:r w:rsidR="00DD1CF0">
        <w:rPr>
          <w:lang w:val="en-AU"/>
        </w:rPr>
        <w:t>, t</w:t>
      </w:r>
      <w:r w:rsidRPr="00C02FF9">
        <w:rPr>
          <w:lang w:val="en-AU"/>
        </w:rPr>
        <w:t xml:space="preserve">wo clear problems with this graph are: </w:t>
      </w:r>
    </w:p>
    <w:p w14:paraId="5E75C9AE" w14:textId="77777777" w:rsidR="00C02FF9" w:rsidRPr="00C02FF9" w:rsidRDefault="00C02FF9" w:rsidP="00C02FF9">
      <w:pPr>
        <w:rPr>
          <w:lang w:val="en-AU"/>
        </w:rPr>
      </w:pPr>
    </w:p>
    <w:p w14:paraId="67C713C4" w14:textId="77777777" w:rsidR="00C02FF9" w:rsidRPr="00C02FF9" w:rsidRDefault="00C02FF9" w:rsidP="00C02FF9">
      <w:pPr>
        <w:numPr>
          <w:ilvl w:val="0"/>
          <w:numId w:val="37"/>
        </w:numPr>
        <w:rPr>
          <w:lang w:val="en-AU"/>
        </w:rPr>
      </w:pPr>
      <w:r w:rsidRPr="00C02FF9">
        <w:rPr>
          <w:lang w:val="en-AU"/>
        </w:rPr>
        <w:t xml:space="preserve">On Day 20 of our exponential growth model, the number of infected cases had grown to 40,000,000. With the sudden jump in cases, values greater than this will no longer fit on the graph, as they are too large. </w:t>
      </w:r>
    </w:p>
    <w:p w14:paraId="5B4E3432" w14:textId="379C5B18" w:rsidR="00C02FF9" w:rsidRPr="00C02FF9" w:rsidRDefault="00C02FF9" w:rsidP="00C02FF9">
      <w:pPr>
        <w:numPr>
          <w:ilvl w:val="0"/>
          <w:numId w:val="37"/>
        </w:numPr>
        <w:rPr>
          <w:lang w:val="en-AU"/>
        </w:rPr>
      </w:pPr>
      <w:r w:rsidRPr="00C02FF9">
        <w:rPr>
          <w:lang w:val="en-AU"/>
        </w:rPr>
        <w:t>With the choice of scale on the vertical axis, most of the values are on the horizontal axis and from Day 1 to Day 15</w:t>
      </w:r>
      <w:r>
        <w:rPr>
          <w:lang w:val="en-AU"/>
        </w:rPr>
        <w:t>,</w:t>
      </w:r>
      <w:r w:rsidRPr="00C02FF9">
        <w:rPr>
          <w:lang w:val="en-AU"/>
        </w:rPr>
        <w:t xml:space="preserve"> it appears that very little change has occurred in this time period.</w:t>
      </w:r>
    </w:p>
    <w:p w14:paraId="623554E1" w14:textId="77777777" w:rsidR="00C02FF9" w:rsidRPr="00C02FF9" w:rsidRDefault="00C02FF9" w:rsidP="00C02FF9">
      <w:pPr>
        <w:rPr>
          <w:u w:val="single"/>
          <w:lang w:val="en-AU"/>
        </w:rPr>
      </w:pPr>
    </w:p>
    <w:p w14:paraId="3306191A" w14:textId="77777777" w:rsidR="00C02FF9" w:rsidRPr="00C02FF9" w:rsidRDefault="00C02FF9" w:rsidP="00C02FF9">
      <w:pPr>
        <w:rPr>
          <w:lang w:val="en-AU"/>
        </w:rPr>
      </w:pPr>
      <w:r w:rsidRPr="00C02FF9">
        <w:rPr>
          <w:lang w:val="en-AU"/>
        </w:rPr>
        <w:t xml:space="preserve">This is not a helpful graph, and in fact can lead to misinterpretation by some people that an outbreak has suddenly changed to become exponential from a linear growth pattern.   </w:t>
      </w:r>
    </w:p>
    <w:p w14:paraId="0BFDBA5D" w14:textId="77777777" w:rsidR="00C02FF9" w:rsidRPr="00C02FF9" w:rsidRDefault="00C02FF9" w:rsidP="00C02FF9">
      <w:pPr>
        <w:rPr>
          <w:lang w:val="en-AU"/>
        </w:rPr>
      </w:pPr>
    </w:p>
    <w:p w14:paraId="1FE332F1" w14:textId="77777777" w:rsidR="00C02FF9" w:rsidRPr="00C02FF9" w:rsidRDefault="00C02FF9" w:rsidP="00C02FF9">
      <w:pPr>
        <w:rPr>
          <w:lang w:val="en-AU"/>
        </w:rPr>
      </w:pPr>
      <w:r w:rsidRPr="00C02FF9">
        <w:rPr>
          <w:lang w:val="en-AU"/>
        </w:rPr>
        <w:t xml:space="preserve">There are two ways to solve this problem, both using </w:t>
      </w:r>
      <w:r w:rsidRPr="00C02FF9">
        <w:rPr>
          <w:i/>
          <w:iCs/>
          <w:lang w:val="en-AU"/>
        </w:rPr>
        <w:t>logarithms</w:t>
      </w:r>
      <w:r w:rsidRPr="00C02FF9">
        <w:rPr>
          <w:lang w:val="en-AU"/>
        </w:rPr>
        <w:t xml:space="preserve">. </w:t>
      </w:r>
    </w:p>
    <w:p w14:paraId="6A260105" w14:textId="77777777" w:rsidR="00C02FF9" w:rsidRPr="00C02FF9" w:rsidRDefault="00C02FF9" w:rsidP="00C02FF9">
      <w:pPr>
        <w:rPr>
          <w:lang w:val="en-AU"/>
        </w:rPr>
      </w:pPr>
    </w:p>
    <w:p w14:paraId="4F0202DE" w14:textId="77777777" w:rsidR="00C02FF9" w:rsidRPr="00C02FF9" w:rsidRDefault="00C02FF9" w:rsidP="00C02FF9">
      <w:pPr>
        <w:rPr>
          <w:lang w:val="en-AU"/>
        </w:rPr>
      </w:pPr>
      <w:r w:rsidRPr="00C02FF9">
        <w:rPr>
          <w:lang w:val="en-AU"/>
        </w:rPr>
        <w:lastRenderedPageBreak/>
        <w:t>A logarithm is an index used to represent numbers as powers. A common choice is to use powers of ten, the base of our decimal number system. Here are some numbers represented in this way:</w:t>
      </w:r>
    </w:p>
    <w:p w14:paraId="1B34E7A0" w14:textId="77777777" w:rsidR="00C02FF9" w:rsidRPr="00C02FF9" w:rsidRDefault="00C02FF9" w:rsidP="00C02FF9">
      <w:pPr>
        <w:rPr>
          <w:lang w:val="en-AU"/>
        </w:rPr>
      </w:pPr>
    </w:p>
    <w:p w14:paraId="57A6AAF5" w14:textId="4FBEAC4C" w:rsidR="00C02FF9" w:rsidRPr="00C02FF9" w:rsidRDefault="00C02FF9" w:rsidP="00C02FF9">
      <w:pPr>
        <w:rPr>
          <w:lang w:val="en-AU"/>
        </w:rPr>
      </w:pPr>
      <w:r w:rsidRPr="00C02FF9">
        <w:rPr>
          <w:lang w:val="en-AU"/>
        </w:rPr>
        <w:t>20 = 10</w:t>
      </w:r>
      <w:r w:rsidRPr="00C02FF9">
        <w:rPr>
          <w:vertAlign w:val="superscript"/>
          <w:lang w:val="en-AU"/>
        </w:rPr>
        <w:t>1.301</w:t>
      </w:r>
      <w:r>
        <w:rPr>
          <w:lang w:val="en-AU"/>
        </w:rPr>
        <w:tab/>
      </w:r>
      <w:r w:rsidRPr="00C02FF9">
        <w:rPr>
          <w:lang w:val="en-AU"/>
        </w:rPr>
        <w:t>100 = 10</w:t>
      </w:r>
      <w:r w:rsidRPr="00C02FF9">
        <w:rPr>
          <w:vertAlign w:val="superscript"/>
          <w:lang w:val="en-AU"/>
        </w:rPr>
        <w:t>2</w:t>
      </w:r>
      <w:r>
        <w:rPr>
          <w:lang w:val="en-AU"/>
        </w:rPr>
        <w:tab/>
      </w:r>
      <w:r w:rsidRPr="00C02FF9">
        <w:rPr>
          <w:lang w:val="en-AU"/>
        </w:rPr>
        <w:t>2500 = 10</w:t>
      </w:r>
      <w:r w:rsidRPr="00C02FF9">
        <w:rPr>
          <w:vertAlign w:val="superscript"/>
          <w:lang w:val="en-AU"/>
        </w:rPr>
        <w:t>3.398</w:t>
      </w:r>
      <w:r>
        <w:rPr>
          <w:lang w:val="en-AU"/>
        </w:rPr>
        <w:tab/>
      </w:r>
      <w:r w:rsidR="00C47B9C">
        <w:rPr>
          <w:lang w:val="en-AU"/>
        </w:rPr>
        <w:t xml:space="preserve">      </w:t>
      </w:r>
      <w:r w:rsidRPr="00C02FF9">
        <w:rPr>
          <w:lang w:val="en-AU"/>
        </w:rPr>
        <w:t>12,800 = 10</w:t>
      </w:r>
      <w:r w:rsidRPr="00C02FF9">
        <w:rPr>
          <w:vertAlign w:val="superscript"/>
          <w:lang w:val="en-AU"/>
        </w:rPr>
        <w:t>4.107</w:t>
      </w:r>
      <w:r>
        <w:rPr>
          <w:lang w:val="en-AU"/>
        </w:rPr>
        <w:tab/>
      </w:r>
      <w:r w:rsidRPr="00C02FF9">
        <w:rPr>
          <w:lang w:val="en-AU"/>
        </w:rPr>
        <w:t>1,000,000 = 10</w:t>
      </w:r>
      <w:r w:rsidRPr="00C02FF9">
        <w:rPr>
          <w:vertAlign w:val="superscript"/>
          <w:lang w:val="en-AU"/>
        </w:rPr>
        <w:t>6</w:t>
      </w:r>
    </w:p>
    <w:p w14:paraId="2FF95DEF" w14:textId="77777777" w:rsidR="00C02FF9" w:rsidRPr="00C02FF9" w:rsidRDefault="00C02FF9" w:rsidP="00C02FF9">
      <w:pPr>
        <w:rPr>
          <w:lang w:val="en-AU"/>
        </w:rPr>
      </w:pPr>
    </w:p>
    <w:p w14:paraId="0C956701" w14:textId="77777777" w:rsidR="00C02FF9" w:rsidRPr="00C02FF9" w:rsidRDefault="00C02FF9" w:rsidP="00C02FF9">
      <w:pPr>
        <w:rPr>
          <w:lang w:val="en-AU"/>
        </w:rPr>
      </w:pPr>
      <w:r w:rsidRPr="00C02FF9">
        <w:rPr>
          <w:lang w:val="en-AU"/>
        </w:rPr>
        <w:t>The represented logarithm (abbreviated to log) of these numbers to base 10 is shown below</w:t>
      </w:r>
    </w:p>
    <w:p w14:paraId="5A9D4849" w14:textId="77777777" w:rsidR="00C02FF9" w:rsidRPr="00C02FF9" w:rsidRDefault="00C02FF9" w:rsidP="00C02FF9">
      <w:pPr>
        <w:rPr>
          <w:lang w:val="en-AU"/>
        </w:rPr>
      </w:pPr>
    </w:p>
    <w:p w14:paraId="5EEAF7D4" w14:textId="5D3E39F8" w:rsidR="00C02FF9" w:rsidRPr="00C02FF9" w:rsidRDefault="00C02FF9" w:rsidP="00C02FF9">
      <w:pPr>
        <w:rPr>
          <w:lang w:val="en-AU"/>
        </w:rPr>
      </w:pPr>
      <w:r w:rsidRPr="00C02FF9">
        <w:rPr>
          <w:lang w:val="en-AU"/>
        </w:rPr>
        <w:t>log 20 = 1.301</w:t>
      </w:r>
      <w:r>
        <w:rPr>
          <w:lang w:val="en-AU"/>
        </w:rPr>
        <w:tab/>
      </w:r>
      <w:r w:rsidR="00C47B9C">
        <w:rPr>
          <w:lang w:val="en-AU"/>
        </w:rPr>
        <w:t xml:space="preserve">      </w:t>
      </w:r>
      <w:r w:rsidRPr="00C02FF9">
        <w:rPr>
          <w:lang w:val="en-AU"/>
        </w:rPr>
        <w:t>log 100 = 2</w:t>
      </w:r>
      <w:r w:rsidR="00C47B9C">
        <w:rPr>
          <w:lang w:val="en-AU"/>
        </w:rPr>
        <w:t xml:space="preserve">   </w:t>
      </w:r>
      <w:r w:rsidRPr="00C02FF9">
        <w:rPr>
          <w:lang w:val="en-AU"/>
        </w:rPr>
        <w:t>log 2500 = 3.398</w:t>
      </w:r>
      <w:r>
        <w:rPr>
          <w:lang w:val="en-AU"/>
        </w:rPr>
        <w:tab/>
      </w:r>
      <w:r w:rsidRPr="00C02FF9">
        <w:rPr>
          <w:lang w:val="en-AU"/>
        </w:rPr>
        <w:t>log 12,800 = 4.107</w:t>
      </w:r>
      <w:r>
        <w:rPr>
          <w:lang w:val="en-AU"/>
        </w:rPr>
        <w:tab/>
      </w:r>
      <w:r w:rsidRPr="00C02FF9">
        <w:rPr>
          <w:lang w:val="en-AU"/>
        </w:rPr>
        <w:t>log 1,000,000 = 6</w:t>
      </w:r>
    </w:p>
    <w:p w14:paraId="77325BA6" w14:textId="77777777" w:rsidR="00C02FF9" w:rsidRPr="00C02FF9" w:rsidRDefault="00C02FF9" w:rsidP="00C02FF9">
      <w:pPr>
        <w:rPr>
          <w:lang w:val="en-AU"/>
        </w:rPr>
      </w:pPr>
    </w:p>
    <w:p w14:paraId="61F2F520" w14:textId="77777777" w:rsidR="00C02FF9" w:rsidRPr="00C02FF9" w:rsidRDefault="00C02FF9" w:rsidP="00C02FF9">
      <w:pPr>
        <w:rPr>
          <w:lang w:val="en-AU"/>
        </w:rPr>
      </w:pPr>
      <w:r w:rsidRPr="00C02FF9">
        <w:rPr>
          <w:lang w:val="en-AU"/>
        </w:rPr>
        <w:t>A standard scientific calculator can be used to obtain logs (via a log key). The logs of 2-digit numbers start with 1, 3-digit numbers start with 2, 4-digit numbers start with 3 … etc.</w:t>
      </w:r>
    </w:p>
    <w:p w14:paraId="40B2B659" w14:textId="77777777" w:rsidR="00C02FF9" w:rsidRPr="00C02FF9" w:rsidRDefault="00C02FF9" w:rsidP="00C02FF9">
      <w:pPr>
        <w:rPr>
          <w:lang w:val="en-AU"/>
        </w:rPr>
      </w:pPr>
    </w:p>
    <w:p w14:paraId="365C267B" w14:textId="77777777" w:rsidR="00C02FF9" w:rsidRDefault="00C02FF9" w:rsidP="00C02FF9">
      <w:pPr>
        <w:rPr>
          <w:lang w:val="en-AU"/>
        </w:rPr>
      </w:pPr>
      <w:r w:rsidRPr="00C02FF9">
        <w:rPr>
          <w:lang w:val="en-AU"/>
        </w:rPr>
        <w:t xml:space="preserve">When numbers are represented as logarithms, it is much easier to graph them and, importantly, to see any patterns in a graph. </w:t>
      </w:r>
    </w:p>
    <w:p w14:paraId="293CF3DF" w14:textId="77777777" w:rsidR="00C02FF9" w:rsidRDefault="00C02FF9" w:rsidP="00C02FF9">
      <w:pPr>
        <w:rPr>
          <w:lang w:val="en-AU"/>
        </w:rPr>
      </w:pPr>
    </w:p>
    <w:p w14:paraId="645CE811" w14:textId="48122EFE" w:rsidR="00C02FF9" w:rsidRDefault="00C02FF9" w:rsidP="00C02FF9">
      <w:pPr>
        <w:rPr>
          <w:lang w:val="en-AU"/>
        </w:rPr>
      </w:pPr>
      <w:r>
        <w:rPr>
          <w:lang w:val="en-AU"/>
        </w:rPr>
        <w:t>Let’s now see how a</w:t>
      </w:r>
      <w:r w:rsidRPr="00C02FF9">
        <w:rPr>
          <w:lang w:val="en-AU"/>
        </w:rPr>
        <w:t xml:space="preserve"> comparison of the same data </w:t>
      </w:r>
      <w:r>
        <w:rPr>
          <w:lang w:val="en-AU"/>
        </w:rPr>
        <w:t xml:space="preserve">can be </w:t>
      </w:r>
      <w:r w:rsidRPr="00C02FF9">
        <w:rPr>
          <w:lang w:val="en-AU"/>
        </w:rPr>
        <w:t xml:space="preserve">shown </w:t>
      </w:r>
      <w:r>
        <w:rPr>
          <w:lang w:val="en-AU"/>
        </w:rPr>
        <w:t xml:space="preserve">using different vertical (y axis) scales. </w:t>
      </w:r>
    </w:p>
    <w:p w14:paraId="35D577AF" w14:textId="77777777" w:rsidR="00C02FF9" w:rsidRDefault="00C02FF9" w:rsidP="00C02FF9">
      <w:pPr>
        <w:rPr>
          <w:lang w:val="en-AU"/>
        </w:rPr>
      </w:pPr>
    </w:p>
    <w:p w14:paraId="4A1FC69A" w14:textId="5B6E4D18" w:rsidR="00C02FF9" w:rsidRDefault="00C02FF9" w:rsidP="00C02FF9">
      <w:pPr>
        <w:rPr>
          <w:lang w:val="en-AU"/>
        </w:rPr>
      </w:pPr>
      <w:r w:rsidRPr="00C02FF9">
        <w:rPr>
          <w:lang w:val="en-AU"/>
        </w:rPr>
        <w:t>Figure</w:t>
      </w:r>
      <w:r>
        <w:rPr>
          <w:lang w:val="en-AU"/>
        </w:rPr>
        <w:t>s</w:t>
      </w:r>
      <w:r w:rsidRPr="00C02FF9">
        <w:rPr>
          <w:lang w:val="en-AU"/>
        </w:rPr>
        <w:t xml:space="preserve"> </w:t>
      </w:r>
      <w:r>
        <w:rPr>
          <w:lang w:val="en-AU"/>
        </w:rPr>
        <w:t>3</w:t>
      </w:r>
      <w:r w:rsidR="0028085B">
        <w:rPr>
          <w:lang w:val="en-AU"/>
        </w:rPr>
        <w:t>5</w:t>
      </w:r>
      <w:r w:rsidR="00DD1CF0">
        <w:rPr>
          <w:lang w:val="en-AU"/>
        </w:rPr>
        <w:t>A</w:t>
      </w:r>
      <w:r>
        <w:rPr>
          <w:lang w:val="en-AU"/>
        </w:rPr>
        <w:t>, 3</w:t>
      </w:r>
      <w:r w:rsidR="0028085B">
        <w:rPr>
          <w:lang w:val="en-AU"/>
        </w:rPr>
        <w:t>5</w:t>
      </w:r>
      <w:r w:rsidR="00DD1CF0">
        <w:rPr>
          <w:lang w:val="en-AU"/>
        </w:rPr>
        <w:t>B</w:t>
      </w:r>
      <w:r>
        <w:rPr>
          <w:lang w:val="en-AU"/>
        </w:rPr>
        <w:t xml:space="preserve"> and 3</w:t>
      </w:r>
      <w:r w:rsidR="0028085B">
        <w:rPr>
          <w:lang w:val="en-AU"/>
        </w:rPr>
        <w:t>5</w:t>
      </w:r>
      <w:r w:rsidR="00DD1CF0">
        <w:rPr>
          <w:lang w:val="en-AU"/>
        </w:rPr>
        <w:t>C</w:t>
      </w:r>
      <w:r>
        <w:rPr>
          <w:lang w:val="en-AU"/>
        </w:rPr>
        <w:t xml:space="preserve"> e</w:t>
      </w:r>
      <w:r w:rsidRPr="00C02FF9">
        <w:rPr>
          <w:lang w:val="en-AU"/>
        </w:rPr>
        <w:t>ach show the same data</w:t>
      </w:r>
      <w:r w:rsidR="00DD1CF0">
        <w:rPr>
          <w:lang w:val="en-AU"/>
        </w:rPr>
        <w:t xml:space="preserve"> as used in </w:t>
      </w:r>
      <w:r w:rsidR="00DD1CF0">
        <w:t>Figure</w:t>
      </w:r>
      <w:r w:rsidR="0028085B">
        <w:t xml:space="preserve"> 34</w:t>
      </w:r>
      <w:r w:rsidR="00DD1CF0">
        <w:rPr>
          <w:noProof/>
        </w:rPr>
        <w:t>,</w:t>
      </w:r>
      <w:r w:rsidR="00DD1CF0">
        <w:rPr>
          <w:lang w:val="en-AU"/>
        </w:rPr>
        <w:t xml:space="preserve"> i.e. the growth rate (</w:t>
      </w:r>
      <w:r w:rsidR="00DD1CF0" w:rsidRPr="00DD1CF0">
        <w:rPr>
          <w:i/>
          <w:iCs/>
          <w:lang w:val="en-AU"/>
        </w:rPr>
        <w:t>b</w:t>
      </w:r>
      <w:r w:rsidR="00DD1CF0" w:rsidRPr="00DD1CF0">
        <w:rPr>
          <w:lang w:val="en-AU"/>
        </w:rPr>
        <w:t>)</w:t>
      </w:r>
      <w:r w:rsidR="00DD1CF0">
        <w:rPr>
          <w:i/>
          <w:iCs/>
          <w:lang w:val="en-AU"/>
        </w:rPr>
        <w:t xml:space="preserve"> </w:t>
      </w:r>
      <w:r w:rsidR="00DD1CF0">
        <w:rPr>
          <w:lang w:val="en-AU"/>
        </w:rPr>
        <w:t xml:space="preserve">= 2.4 and </w:t>
      </w:r>
      <w:r w:rsidR="00DD1CF0" w:rsidRPr="00DD1CF0">
        <w:rPr>
          <w:i/>
          <w:iCs/>
          <w:lang w:val="en-AU"/>
        </w:rPr>
        <w:t>a</w:t>
      </w:r>
      <w:r w:rsidR="00DD1CF0">
        <w:rPr>
          <w:lang w:val="en-AU"/>
        </w:rPr>
        <w:t xml:space="preserve"> = 1.</w:t>
      </w:r>
      <w:r w:rsidRPr="00C02FF9">
        <w:rPr>
          <w:lang w:val="en-AU"/>
        </w:rPr>
        <w:t xml:space="preserve"> </w:t>
      </w:r>
      <w:r w:rsidR="00DD1CF0">
        <w:rPr>
          <w:lang w:val="en-AU"/>
        </w:rPr>
        <w:t>However,</w:t>
      </w:r>
      <w:r w:rsidRPr="00C02FF9">
        <w:rPr>
          <w:lang w:val="en-AU"/>
        </w:rPr>
        <w:t xml:space="preserve"> the vertical scale</w:t>
      </w:r>
      <w:r>
        <w:rPr>
          <w:lang w:val="en-AU"/>
        </w:rPr>
        <w:t>s</w:t>
      </w:r>
      <w:r w:rsidRPr="00C02FF9">
        <w:rPr>
          <w:lang w:val="en-AU"/>
        </w:rPr>
        <w:t xml:space="preserve"> </w:t>
      </w:r>
      <w:r>
        <w:rPr>
          <w:lang w:val="en-AU"/>
        </w:rPr>
        <w:t>in 3</w:t>
      </w:r>
      <w:r w:rsidR="0028085B">
        <w:rPr>
          <w:lang w:val="en-AU"/>
        </w:rPr>
        <w:t>5</w:t>
      </w:r>
      <w:r w:rsidR="00DD1CF0">
        <w:rPr>
          <w:lang w:val="en-AU"/>
        </w:rPr>
        <w:t>B</w:t>
      </w:r>
      <w:r>
        <w:rPr>
          <w:lang w:val="en-AU"/>
        </w:rPr>
        <w:t xml:space="preserve"> and 3</w:t>
      </w:r>
      <w:r w:rsidR="0028085B">
        <w:rPr>
          <w:lang w:val="en-AU"/>
        </w:rPr>
        <w:t>5</w:t>
      </w:r>
      <w:r w:rsidR="00DD1CF0">
        <w:rPr>
          <w:lang w:val="en-AU"/>
        </w:rPr>
        <w:t>C</w:t>
      </w:r>
      <w:r>
        <w:rPr>
          <w:lang w:val="en-AU"/>
        </w:rPr>
        <w:t xml:space="preserve"> use</w:t>
      </w:r>
      <w:r w:rsidRPr="00C02FF9">
        <w:rPr>
          <w:lang w:val="en-AU"/>
        </w:rPr>
        <w:t xml:space="preserve"> logarithms of the numbers of cases instead of the actual number of ca</w:t>
      </w:r>
      <w:r>
        <w:rPr>
          <w:lang w:val="en-AU"/>
        </w:rPr>
        <w:t>ses</w:t>
      </w:r>
      <w:r w:rsidRPr="00C02FF9">
        <w:rPr>
          <w:lang w:val="en-AU"/>
        </w:rPr>
        <w:t xml:space="preserve">. </w:t>
      </w:r>
      <w:r>
        <w:rPr>
          <w:lang w:val="en-AU"/>
        </w:rPr>
        <w:t xml:space="preserve"> </w:t>
      </w:r>
    </w:p>
    <w:p w14:paraId="5102AD41" w14:textId="77777777" w:rsidR="00C02FF9" w:rsidRDefault="00C02FF9" w:rsidP="00C02FF9">
      <w:pPr>
        <w:rPr>
          <w:lang w:val="en-AU"/>
        </w:rPr>
      </w:pPr>
    </w:p>
    <w:p w14:paraId="2CBA486C" w14:textId="77777777" w:rsidR="0028085B" w:rsidRDefault="00DD1CF0" w:rsidP="0028085B">
      <w:pPr>
        <w:keepNext/>
      </w:pPr>
      <w:r>
        <w:rPr>
          <w:noProof/>
        </w:rPr>
        <w:drawing>
          <wp:inline distT="0" distB="0" distL="0" distR="0" wp14:anchorId="2A7B4394" wp14:editId="1D91623B">
            <wp:extent cx="5727700" cy="1425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425575"/>
                    </a:xfrm>
                    <a:prstGeom prst="rect">
                      <a:avLst/>
                    </a:prstGeom>
                  </pic:spPr>
                </pic:pic>
              </a:graphicData>
            </a:graphic>
          </wp:inline>
        </w:drawing>
      </w:r>
    </w:p>
    <w:p w14:paraId="366EAA96" w14:textId="5E7BA042" w:rsidR="00C02FF9" w:rsidRDefault="0028085B" w:rsidP="0028085B">
      <w:pPr>
        <w:pStyle w:val="Caption"/>
      </w:pPr>
      <w:r w:rsidRPr="00971D74">
        <w:t>Figure 3</w:t>
      </w:r>
      <w:r>
        <w:t>5</w:t>
      </w:r>
      <w:r w:rsidRPr="00971D74">
        <w:t>A, B and C. Progression from exponential curve, to use of the logarithmic scale make patterns easier to see.</w:t>
      </w:r>
    </w:p>
    <w:p w14:paraId="7FE705A0" w14:textId="3C12B25A" w:rsidR="00C02FF9" w:rsidRDefault="00C02FF9" w:rsidP="00C02FF9">
      <w:pPr>
        <w:rPr>
          <w:lang w:val="en-AU"/>
        </w:rPr>
      </w:pPr>
      <w:r w:rsidRPr="00C02FF9">
        <w:rPr>
          <w:lang w:val="en-AU"/>
        </w:rPr>
        <w:t xml:space="preserve">The exponential growth model graph in Figure </w:t>
      </w:r>
      <w:r>
        <w:rPr>
          <w:lang w:val="en-AU"/>
        </w:rPr>
        <w:t>3</w:t>
      </w:r>
      <w:r w:rsidR="0028085B">
        <w:rPr>
          <w:lang w:val="en-AU"/>
        </w:rPr>
        <w:t>5</w:t>
      </w:r>
      <w:r w:rsidR="00DD1CF0">
        <w:rPr>
          <w:lang w:val="en-AU"/>
        </w:rPr>
        <w:t>A</w:t>
      </w:r>
      <w:r>
        <w:rPr>
          <w:lang w:val="en-AU"/>
        </w:rPr>
        <w:t xml:space="preserve"> is </w:t>
      </w:r>
      <w:r w:rsidR="00C47B9C">
        <w:rPr>
          <w:lang w:val="en-AU"/>
        </w:rPr>
        <w:t xml:space="preserve">also </w:t>
      </w:r>
      <w:r>
        <w:rPr>
          <w:lang w:val="en-AU"/>
        </w:rPr>
        <w:t xml:space="preserve">represented by </w:t>
      </w:r>
      <w:r w:rsidR="00DD1CF0">
        <w:rPr>
          <w:lang w:val="en-AU"/>
        </w:rPr>
        <w:t>F</w:t>
      </w:r>
      <w:r>
        <w:rPr>
          <w:lang w:val="en-AU"/>
        </w:rPr>
        <w:t>igures 3</w:t>
      </w:r>
      <w:r w:rsidR="0028085B">
        <w:rPr>
          <w:lang w:val="en-AU"/>
        </w:rPr>
        <w:t>5</w:t>
      </w:r>
      <w:r w:rsidR="00DD1CF0">
        <w:rPr>
          <w:lang w:val="en-AU"/>
        </w:rPr>
        <w:t>B</w:t>
      </w:r>
      <w:r>
        <w:rPr>
          <w:lang w:val="en-AU"/>
        </w:rPr>
        <w:t xml:space="preserve"> and 3</w:t>
      </w:r>
      <w:r w:rsidR="0028085B">
        <w:rPr>
          <w:lang w:val="en-AU"/>
        </w:rPr>
        <w:t>5</w:t>
      </w:r>
      <w:r w:rsidR="00DD1CF0">
        <w:rPr>
          <w:lang w:val="en-AU"/>
        </w:rPr>
        <w:t>C</w:t>
      </w:r>
      <w:r>
        <w:rPr>
          <w:lang w:val="en-AU"/>
        </w:rPr>
        <w:t xml:space="preserve">. </w:t>
      </w:r>
    </w:p>
    <w:p w14:paraId="2A95A8D1" w14:textId="77777777" w:rsidR="00C02FF9" w:rsidRDefault="00C02FF9" w:rsidP="00C02FF9">
      <w:pPr>
        <w:rPr>
          <w:lang w:val="en-AU"/>
        </w:rPr>
      </w:pPr>
    </w:p>
    <w:p w14:paraId="0951BE4F" w14:textId="59AFBC81" w:rsidR="00C02FF9" w:rsidRDefault="00DD1CF0" w:rsidP="00C02FF9">
      <w:pPr>
        <w:rPr>
          <w:lang w:val="en-AU"/>
        </w:rPr>
      </w:pPr>
      <w:r w:rsidRPr="00DD1CF0">
        <w:rPr>
          <w:lang w:val="en-AU"/>
        </w:rPr>
        <w:t>Figure 3</w:t>
      </w:r>
      <w:r w:rsidR="0028085B">
        <w:rPr>
          <w:lang w:val="en-AU"/>
        </w:rPr>
        <w:t>5</w:t>
      </w:r>
      <w:r>
        <w:rPr>
          <w:lang w:val="en-AU"/>
        </w:rPr>
        <w:t>B</w:t>
      </w:r>
      <w:r w:rsidRPr="00DD1CF0">
        <w:rPr>
          <w:lang w:val="en-AU"/>
        </w:rPr>
        <w:t xml:space="preserve"> shows the logarithms of the number of cases on the vertical axis. It clearly shows the values for all the early days which were obscured in Figure 3</w:t>
      </w:r>
      <w:r w:rsidR="0028085B">
        <w:rPr>
          <w:lang w:val="en-AU"/>
        </w:rPr>
        <w:t>5</w:t>
      </w:r>
      <w:r>
        <w:rPr>
          <w:lang w:val="en-AU"/>
        </w:rPr>
        <w:t>A</w:t>
      </w:r>
      <w:r w:rsidRPr="00DD1CF0">
        <w:rPr>
          <w:lang w:val="en-AU"/>
        </w:rPr>
        <w:t>. When exponential growth is happening, the logarithms of the number of cases increase in a linear (straight line) pattern, rather than a curve. Faster growth leads to a steeper line. A graph like this makes it clear that exponential growth is happening throughout the pandemic and does not suddenly appear after many days.</w:t>
      </w:r>
    </w:p>
    <w:p w14:paraId="3678CA2F" w14:textId="77777777" w:rsidR="00DD1CF0" w:rsidRDefault="00DD1CF0" w:rsidP="00C02FF9">
      <w:pPr>
        <w:rPr>
          <w:lang w:val="en-AU"/>
        </w:rPr>
      </w:pPr>
    </w:p>
    <w:p w14:paraId="681EE897" w14:textId="2C92391D" w:rsidR="00DD1CF0" w:rsidRPr="00DD1CF0" w:rsidRDefault="00DD1CF0" w:rsidP="00DD1CF0">
      <w:pPr>
        <w:rPr>
          <w:lang w:val="en-AU"/>
        </w:rPr>
      </w:pPr>
      <w:r w:rsidRPr="00DD1CF0">
        <w:rPr>
          <w:lang w:val="en-AU"/>
        </w:rPr>
        <w:t>In the media, logarithmic graphs like Figure 3</w:t>
      </w:r>
      <w:r w:rsidR="0028085B">
        <w:rPr>
          <w:lang w:val="en-AU"/>
        </w:rPr>
        <w:t>5</w:t>
      </w:r>
      <w:r>
        <w:rPr>
          <w:lang w:val="en-AU"/>
        </w:rPr>
        <w:t>C</w:t>
      </w:r>
      <w:r w:rsidRPr="00DD1CF0">
        <w:rPr>
          <w:lang w:val="en-AU"/>
        </w:rPr>
        <w:t xml:space="preserve"> are often shown, although it is not always made clear that the vertical scale is logarithmic, so you should check the scale for yourself.</w:t>
      </w:r>
    </w:p>
    <w:p w14:paraId="5CE1BC89" w14:textId="5CCA96C4" w:rsidR="00C02FF9" w:rsidRDefault="00DD1CF0" w:rsidP="00DD1CF0">
      <w:pPr>
        <w:rPr>
          <w:lang w:val="en-AU"/>
        </w:rPr>
      </w:pPr>
      <w:r w:rsidRPr="00DD1CF0">
        <w:rPr>
          <w:lang w:val="en-AU"/>
        </w:rPr>
        <w:t>When reading any graph presented to you, it is vitally important that to read it accurately you first observe the variables and scales on the two axes.</w:t>
      </w:r>
    </w:p>
    <w:p w14:paraId="6306B671" w14:textId="77777777" w:rsidR="00DD1CF0" w:rsidRPr="00C02FF9" w:rsidRDefault="00DD1CF0" w:rsidP="00DD1CF0">
      <w:pPr>
        <w:rPr>
          <w:lang w:val="en-AU"/>
        </w:rPr>
      </w:pPr>
    </w:p>
    <w:p w14:paraId="3BCB06F8" w14:textId="51E970CC" w:rsidR="00C47B9C" w:rsidRDefault="00DD1CF0" w:rsidP="00C02FF9">
      <w:pPr>
        <w:rPr>
          <w:lang w:val="en-AU"/>
        </w:rPr>
      </w:pPr>
      <w:r w:rsidRPr="00DD1CF0">
        <w:rPr>
          <w:lang w:val="en-AU"/>
        </w:rPr>
        <w:lastRenderedPageBreak/>
        <w:t>Unlike graphs such as those in Figure 3</w:t>
      </w:r>
      <w:r w:rsidR="0028085B">
        <w:rPr>
          <w:lang w:val="en-AU"/>
        </w:rPr>
        <w:t>5</w:t>
      </w:r>
      <w:r>
        <w:rPr>
          <w:lang w:val="en-AU"/>
        </w:rPr>
        <w:t>A</w:t>
      </w:r>
      <w:r w:rsidRPr="00DD1CF0">
        <w:rPr>
          <w:lang w:val="en-AU"/>
        </w:rPr>
        <w:t xml:space="preserve"> and Figure 3</w:t>
      </w:r>
      <w:r w:rsidR="0028085B">
        <w:rPr>
          <w:lang w:val="en-AU"/>
        </w:rPr>
        <w:t>5</w:t>
      </w:r>
      <w:r>
        <w:rPr>
          <w:lang w:val="en-AU"/>
        </w:rPr>
        <w:t>B</w:t>
      </w:r>
      <w:r w:rsidRPr="00DD1CF0">
        <w:rPr>
          <w:lang w:val="en-AU"/>
        </w:rPr>
        <w:t>, the graph in Figure 3</w:t>
      </w:r>
      <w:r w:rsidR="0028085B">
        <w:rPr>
          <w:lang w:val="en-AU"/>
        </w:rPr>
        <w:t>5</w:t>
      </w:r>
      <w:r>
        <w:rPr>
          <w:lang w:val="en-AU"/>
        </w:rPr>
        <w:t>C</w:t>
      </w:r>
      <w:r w:rsidRPr="00DD1CF0">
        <w:rPr>
          <w:lang w:val="en-AU"/>
        </w:rPr>
        <w:t xml:space="preserve"> uses a scale in which vertical distances show logarithms instead of numbers. So, vertical distance represents a logarithm and not a number.  In Figure 3</w:t>
      </w:r>
      <w:r w:rsidR="0028085B">
        <w:rPr>
          <w:lang w:val="en-AU"/>
        </w:rPr>
        <w:t>5</w:t>
      </w:r>
      <w:r>
        <w:rPr>
          <w:lang w:val="en-AU"/>
        </w:rPr>
        <w:t>C</w:t>
      </w:r>
      <w:r w:rsidRPr="00DD1CF0">
        <w:rPr>
          <w:lang w:val="en-AU"/>
        </w:rPr>
        <w:t xml:space="preserve"> the distance between 10 and 100 is the same as the distance between 100 and 1000 and between 1000 and 10,000, etc. The logarithms of these numbers are equally spaced (1, 2, 3, 4, …) as each number is an integer power of 10.</w:t>
      </w:r>
    </w:p>
    <w:p w14:paraId="5A4A1F11" w14:textId="77777777" w:rsidR="00DD1CF0" w:rsidRDefault="00DD1CF0" w:rsidP="00C02FF9">
      <w:pPr>
        <w:rPr>
          <w:lang w:val="en-AU"/>
        </w:rPr>
      </w:pPr>
    </w:p>
    <w:p w14:paraId="49064FB4" w14:textId="32CDDFD5" w:rsidR="00C02FF9" w:rsidRDefault="00DD1CF0" w:rsidP="00C02FF9">
      <w:pPr>
        <w:rPr>
          <w:lang w:val="en-AU"/>
        </w:rPr>
      </w:pPr>
      <w:r w:rsidRPr="00DD1CF0">
        <w:rPr>
          <w:lang w:val="en-AU"/>
        </w:rPr>
        <w:t>Graphs of this kind are often used to report pandemic data in an easily readable format. They are useful for comparing pandemic data in different countries with steeper lines showing faster growth. They can also be used to see if growth is less rapid after policy levers such as social distancing have been implemented.</w:t>
      </w:r>
    </w:p>
    <w:p w14:paraId="1F10CF1D" w14:textId="77777777" w:rsidR="00DD1CF0" w:rsidRPr="00C02FF9" w:rsidRDefault="00DD1CF0" w:rsidP="00C02FF9">
      <w:pPr>
        <w:rPr>
          <w:lang w:val="en-AU"/>
        </w:rPr>
      </w:pPr>
    </w:p>
    <w:p w14:paraId="5F74EF61" w14:textId="7ACDB7B5" w:rsidR="00C02FF9" w:rsidRPr="00C02FF9" w:rsidRDefault="00C02FF9" w:rsidP="002670D8">
      <w:pPr>
        <w:rPr>
          <w:lang w:val="en-AU"/>
        </w:rPr>
      </w:pPr>
      <w:r w:rsidRPr="00C02FF9">
        <w:rPr>
          <w:lang w:val="en-AU"/>
        </w:rPr>
        <w:t>You can explore for yourself how these different graphical representations of exponential growth appear</w:t>
      </w:r>
      <w:r w:rsidR="002670D8">
        <w:rPr>
          <w:lang w:val="en-AU"/>
        </w:rPr>
        <w:t xml:space="preserve">. </w:t>
      </w:r>
      <w:r w:rsidR="002670D8">
        <w:t>D</w:t>
      </w:r>
      <w:r w:rsidR="002670D8" w:rsidRPr="00C167E0">
        <w:t xml:space="preserve">ownload the Excel spreadsheet </w:t>
      </w:r>
      <w:r w:rsidR="002670D8">
        <w:t>referred to in “</w:t>
      </w:r>
      <w:r w:rsidR="002670D8" w:rsidRPr="002670D8">
        <w:t>Excel Modelling Spreadsheet</w:t>
      </w:r>
      <w:r w:rsidR="002670D8">
        <w:t xml:space="preserve">” in the Notices section above </w:t>
      </w:r>
      <w:r w:rsidR="002670D8" w:rsidRPr="00C167E0">
        <w:t xml:space="preserve">and </w:t>
      </w:r>
      <w:r w:rsidR="002670D8">
        <w:t>change</w:t>
      </w:r>
      <w:r w:rsidRPr="00C02FF9">
        <w:rPr>
          <w:lang w:val="en-AU"/>
        </w:rPr>
        <w:t xml:space="preserve"> the values for </w:t>
      </w:r>
      <w:r w:rsidRPr="00DD1CF0">
        <w:rPr>
          <w:i/>
          <w:iCs/>
          <w:lang w:val="en-AU"/>
        </w:rPr>
        <w:t>a</w:t>
      </w:r>
      <w:r>
        <w:rPr>
          <w:lang w:val="en-AU"/>
        </w:rPr>
        <w:t xml:space="preserve"> (starting number) </w:t>
      </w:r>
      <w:r w:rsidRPr="00C02FF9">
        <w:rPr>
          <w:lang w:val="en-AU"/>
        </w:rPr>
        <w:t xml:space="preserve">and </w:t>
      </w:r>
      <w:r w:rsidRPr="00DD1CF0">
        <w:rPr>
          <w:i/>
          <w:iCs/>
          <w:lang w:val="en-AU"/>
        </w:rPr>
        <w:t>b</w:t>
      </w:r>
      <w:r>
        <w:rPr>
          <w:lang w:val="en-AU"/>
        </w:rPr>
        <w:t xml:space="preserve"> (growth rate)</w:t>
      </w:r>
      <w:r w:rsidRPr="00C02FF9">
        <w:rPr>
          <w:lang w:val="en-AU"/>
        </w:rPr>
        <w:t xml:space="preserve"> in the </w:t>
      </w:r>
      <w:r w:rsidR="00DD1CF0">
        <w:rPr>
          <w:lang w:val="en-AU"/>
        </w:rPr>
        <w:t>“Logs” worksheet</w:t>
      </w:r>
      <w:r w:rsidR="00DD1CF0" w:rsidRPr="00DD1CF0">
        <w:rPr>
          <w:lang w:val="en-AU"/>
        </w:rPr>
        <w:t xml:space="preserve">.  </w:t>
      </w:r>
    </w:p>
    <w:p w14:paraId="409274D4" w14:textId="19312812" w:rsidR="00E84A89" w:rsidRDefault="00E84A89" w:rsidP="00E84A89">
      <w:pPr>
        <w:pStyle w:val="Heading3"/>
      </w:pPr>
      <w:r>
        <w:t xml:space="preserve">Doubling </w:t>
      </w:r>
      <w:r w:rsidR="00B801E7">
        <w:t>Time</w:t>
      </w:r>
      <w:bookmarkEnd w:id="94"/>
    </w:p>
    <w:p w14:paraId="72FCC5FF" w14:textId="41605131" w:rsidR="004425E4" w:rsidRDefault="004425E4" w:rsidP="004425E4">
      <w:r>
        <w:t xml:space="preserve">A key measure of the speed of spread of the pandemic is the ‘doubling </w:t>
      </w:r>
      <w:r w:rsidR="00B801E7">
        <w:t>time</w:t>
      </w:r>
      <w:r>
        <w:t xml:space="preserve">’, </w:t>
      </w:r>
      <w:r w:rsidR="00B84499">
        <w:t>i.e.</w:t>
      </w:r>
      <w:r>
        <w:t xml:space="preserve"> how long does it take for the total number of cases to double. </w:t>
      </w:r>
    </w:p>
    <w:p w14:paraId="235D9121" w14:textId="42705178" w:rsidR="00B801E7" w:rsidRDefault="00B801E7" w:rsidP="004425E4"/>
    <w:p w14:paraId="2973CA04" w14:textId="5D1194FA" w:rsidR="00820124" w:rsidRDefault="00820124" w:rsidP="00B801E7">
      <w:pPr>
        <w:rPr>
          <w:color w:val="000000"/>
          <w:spacing w:val="5"/>
          <w:kern w:val="28"/>
        </w:rPr>
      </w:pPr>
      <w:r>
        <w:t>This helps us answer the question of how long it would take for an entire population to be infected if the number of people infected increased by</w:t>
      </w:r>
      <w:r w:rsidR="00B801E7">
        <w:rPr>
          <w:color w:val="000000"/>
          <w:spacing w:val="5"/>
          <w:kern w:val="28"/>
        </w:rPr>
        <w:t xml:space="preserve"> 100% every two days?</w:t>
      </w:r>
    </w:p>
    <w:p w14:paraId="7BAEC276" w14:textId="7A67247F" w:rsidR="004425E4" w:rsidRDefault="004425E4" w:rsidP="004425E4"/>
    <w:p w14:paraId="61F0113F" w14:textId="2427194A" w:rsidR="004425E4" w:rsidRDefault="00C14AEA" w:rsidP="004425E4">
      <w:r>
        <w:t>‘</w:t>
      </w:r>
      <w:r w:rsidR="004425E4">
        <w:t>Our World In Data</w:t>
      </w:r>
      <w:r>
        <w:t>’</w:t>
      </w:r>
      <w:r w:rsidR="004425E4">
        <w:t xml:space="preserve"> provides a useful summary of the doubling rate in each country. </w:t>
      </w:r>
    </w:p>
    <w:p w14:paraId="28AABDAA" w14:textId="4169E233" w:rsidR="004425E4" w:rsidRDefault="004425E4" w:rsidP="004425E4"/>
    <w:p w14:paraId="5E02BBD3" w14:textId="77777777" w:rsidR="00C14AEA" w:rsidRDefault="004425E4" w:rsidP="005C4253">
      <w:pPr>
        <w:keepNext/>
        <w:jc w:val="center"/>
      </w:pPr>
      <w:r w:rsidRPr="004425E4">
        <w:rPr>
          <w:noProof/>
        </w:rPr>
        <w:lastRenderedPageBreak/>
        <w:drawing>
          <wp:inline distT="0" distB="0" distL="0" distR="0" wp14:anchorId="2D4469B5" wp14:editId="546E79C9">
            <wp:extent cx="5727700" cy="51447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5144770"/>
                    </a:xfrm>
                    <a:prstGeom prst="rect">
                      <a:avLst/>
                    </a:prstGeom>
                  </pic:spPr>
                </pic:pic>
              </a:graphicData>
            </a:graphic>
          </wp:inline>
        </w:drawing>
      </w:r>
    </w:p>
    <w:p w14:paraId="727F9A8D" w14:textId="43373372" w:rsidR="004425E4" w:rsidRDefault="00C14AEA" w:rsidP="005C4253">
      <w:pPr>
        <w:pStyle w:val="Caption"/>
        <w:jc w:val="center"/>
      </w:pPr>
      <w:r>
        <w:t xml:space="preserve">Figure </w:t>
      </w:r>
      <w:fldSimple w:instr=" SEQ Figure \* ARABIC ">
        <w:r w:rsidR="0028085B">
          <w:rPr>
            <w:noProof/>
          </w:rPr>
          <w:t>36</w:t>
        </w:r>
      </w:fldSimple>
      <w:r>
        <w:t>.</w:t>
      </w:r>
      <w:r w:rsidR="005C4253">
        <w:t xml:space="preserve"> Confirmed cases doubling time for different countries. Source,</w:t>
      </w:r>
      <w:r>
        <w:t xml:space="preserve"> </w:t>
      </w:r>
      <w:r w:rsidRPr="00237DF9">
        <w:t>https://ourworldindata.org/</w:t>
      </w:r>
      <w:r w:rsidR="00905027">
        <w:t>coronaviru</w:t>
      </w:r>
      <w:r w:rsidRPr="00237DF9">
        <w:t>s</w:t>
      </w:r>
    </w:p>
    <w:p w14:paraId="68E33361" w14:textId="6AD2AB25" w:rsidR="00905027" w:rsidRDefault="00905027" w:rsidP="00905027">
      <w:pPr>
        <w:rPr>
          <w:color w:val="000000"/>
          <w:spacing w:val="5"/>
          <w:kern w:val="28"/>
        </w:rPr>
      </w:pPr>
      <w:r>
        <w:t xml:space="preserve">So how do we work out how long it would take for an entire population to be infected if the number of people infected </w:t>
      </w:r>
      <w:r w:rsidR="008077B8">
        <w:t>doubled</w:t>
      </w:r>
      <w:r w:rsidR="008077B8">
        <w:rPr>
          <w:color w:val="000000"/>
          <w:spacing w:val="5"/>
          <w:kern w:val="28"/>
        </w:rPr>
        <w:t xml:space="preserve">, say, </w:t>
      </w:r>
      <w:r>
        <w:rPr>
          <w:color w:val="000000"/>
          <w:spacing w:val="5"/>
          <w:kern w:val="28"/>
        </w:rPr>
        <w:t>every 2 days?</w:t>
      </w:r>
    </w:p>
    <w:p w14:paraId="15E0A6DC" w14:textId="77777777" w:rsidR="00905027" w:rsidRDefault="00905027" w:rsidP="00905027">
      <w:pPr>
        <w:rPr>
          <w:color w:val="000000"/>
          <w:spacing w:val="5"/>
          <w:kern w:val="28"/>
        </w:rPr>
      </w:pPr>
    </w:p>
    <w:p w14:paraId="3FBF6546" w14:textId="2B21F63C" w:rsidR="00905027" w:rsidRDefault="00905027" w:rsidP="00905027">
      <w:pPr>
        <w:rPr>
          <w:color w:val="000000"/>
          <w:spacing w:val="5"/>
          <w:kern w:val="28"/>
        </w:rPr>
      </w:pPr>
      <w:r>
        <w:rPr>
          <w:color w:val="000000"/>
          <w:spacing w:val="5"/>
          <w:kern w:val="28"/>
        </w:rPr>
        <w:t>Our goal is to</w:t>
      </w:r>
      <w:r w:rsidR="008077B8">
        <w:rPr>
          <w:color w:val="000000"/>
          <w:spacing w:val="5"/>
          <w:kern w:val="28"/>
        </w:rPr>
        <w:t xml:space="preserve"> find</w:t>
      </w:r>
      <w:r>
        <w:rPr>
          <w:color w:val="000000"/>
          <w:spacing w:val="5"/>
          <w:kern w:val="28"/>
        </w:rPr>
        <w:t xml:space="preserve"> the growth factor b. </w:t>
      </w:r>
    </w:p>
    <w:p w14:paraId="5F1E0484" w14:textId="1DA02E39" w:rsidR="00905027" w:rsidRDefault="00905027" w:rsidP="00905027">
      <w:pPr>
        <w:rPr>
          <w:color w:val="000000"/>
          <w:spacing w:val="5"/>
          <w:kern w:val="28"/>
        </w:rPr>
      </w:pPr>
    </w:p>
    <w:p w14:paraId="2519F442" w14:textId="60DAD532" w:rsidR="00905027" w:rsidRDefault="00905027" w:rsidP="00905027">
      <w:pPr>
        <w:rPr>
          <w:color w:val="000000"/>
          <w:spacing w:val="5"/>
          <w:kern w:val="28"/>
        </w:rPr>
      </w:pPr>
      <w:r>
        <w:rPr>
          <w:color w:val="000000"/>
          <w:spacing w:val="5"/>
          <w:kern w:val="28"/>
        </w:rPr>
        <w:t xml:space="preserve">First, we take two points on the y axis 2 days apart, </w:t>
      </w:r>
      <w:r w:rsidR="00C138A9">
        <w:rPr>
          <w:color w:val="000000"/>
          <w:spacing w:val="5"/>
          <w:kern w:val="28"/>
        </w:rPr>
        <w:t>e.g.</w:t>
      </w:r>
      <w:r>
        <w:rPr>
          <w:color w:val="000000"/>
          <w:spacing w:val="5"/>
          <w:kern w:val="28"/>
        </w:rPr>
        <w:t xml:space="preserve">, </w:t>
      </w:r>
    </w:p>
    <w:p w14:paraId="498E70EA" w14:textId="788EA2F0" w:rsidR="00905027" w:rsidRDefault="00905027" w:rsidP="00905027">
      <w:pPr>
        <w:rPr>
          <w:color w:val="000000"/>
          <w:spacing w:val="5"/>
          <w:kern w:val="28"/>
        </w:rPr>
      </w:pPr>
    </w:p>
    <w:p w14:paraId="6189811B" w14:textId="77777777" w:rsidR="00C138A9" w:rsidRPr="00C138A9" w:rsidRDefault="00C138A9" w:rsidP="00C138A9">
      <w:pPr>
        <w:rPr>
          <w:color w:val="000000"/>
          <w:spacing w:val="5"/>
          <w:kern w:val="28"/>
        </w:rPr>
      </w:pPr>
      <w:r w:rsidRPr="00C138A9">
        <w:rPr>
          <w:color w:val="000000"/>
          <w:spacing w:val="5"/>
          <w:kern w:val="28"/>
        </w:rPr>
        <w:t>Day 16 = t1 = 4000</w:t>
      </w:r>
    </w:p>
    <w:p w14:paraId="732ADAB2" w14:textId="77777777" w:rsidR="00C138A9" w:rsidRPr="00C138A9" w:rsidRDefault="00C138A9" w:rsidP="00C138A9">
      <w:pPr>
        <w:rPr>
          <w:color w:val="000000"/>
          <w:spacing w:val="5"/>
          <w:kern w:val="28"/>
        </w:rPr>
      </w:pPr>
      <w:r w:rsidRPr="00C138A9">
        <w:rPr>
          <w:color w:val="000000"/>
          <w:spacing w:val="5"/>
          <w:kern w:val="28"/>
        </w:rPr>
        <w:t>Day 18 = t2 = 8000</w:t>
      </w:r>
    </w:p>
    <w:p w14:paraId="4E14E276" w14:textId="77777777" w:rsidR="00C138A9" w:rsidRPr="00C138A9" w:rsidRDefault="00C138A9" w:rsidP="00C138A9">
      <w:pPr>
        <w:rPr>
          <w:color w:val="000000"/>
          <w:spacing w:val="5"/>
          <w:kern w:val="28"/>
        </w:rPr>
      </w:pPr>
    </w:p>
    <w:p w14:paraId="1240B631" w14:textId="44DB0148" w:rsidR="00C138A9" w:rsidRPr="00C138A9" w:rsidRDefault="00C167E0" w:rsidP="00C138A9">
      <w:pPr>
        <w:rPr>
          <w:color w:val="000000"/>
          <w:spacing w:val="5"/>
          <w:kern w:val="28"/>
        </w:rPr>
      </w:pPr>
      <w:r>
        <w:rPr>
          <w:color w:val="000000"/>
          <w:spacing w:val="5"/>
          <w:kern w:val="28"/>
        </w:rPr>
        <w:t xml:space="preserve">Now, </w:t>
      </w:r>
      <w:r w:rsidR="00C138A9" w:rsidRPr="00C138A9">
        <w:rPr>
          <w:color w:val="000000"/>
          <w:spacing w:val="5"/>
          <w:kern w:val="28"/>
        </w:rPr>
        <w:t xml:space="preserve">t2 = t1 x the growth factor squared </w:t>
      </w:r>
    </w:p>
    <w:p w14:paraId="579A29CD" w14:textId="77777777" w:rsidR="00C138A9" w:rsidRPr="00C138A9" w:rsidRDefault="00C138A9" w:rsidP="00C138A9">
      <w:pPr>
        <w:rPr>
          <w:color w:val="000000"/>
          <w:spacing w:val="5"/>
          <w:kern w:val="28"/>
        </w:rPr>
      </w:pPr>
    </w:p>
    <w:p w14:paraId="5042798F" w14:textId="77777777" w:rsidR="00C138A9" w:rsidRPr="00C138A9" w:rsidRDefault="00C138A9" w:rsidP="00C138A9">
      <w:pPr>
        <w:rPr>
          <w:color w:val="000000"/>
          <w:spacing w:val="5"/>
          <w:kern w:val="28"/>
        </w:rPr>
      </w:pPr>
      <w:r w:rsidRPr="00C138A9">
        <w:rPr>
          <w:color w:val="000000"/>
          <w:spacing w:val="5"/>
          <w:kern w:val="28"/>
        </w:rPr>
        <w:t>So, t2 = t1 x b^2</w:t>
      </w:r>
    </w:p>
    <w:p w14:paraId="213E45DB" w14:textId="77777777" w:rsidR="00C138A9" w:rsidRPr="00C138A9" w:rsidRDefault="00C138A9" w:rsidP="00C138A9">
      <w:pPr>
        <w:rPr>
          <w:color w:val="000000"/>
          <w:spacing w:val="5"/>
          <w:kern w:val="28"/>
        </w:rPr>
      </w:pPr>
    </w:p>
    <w:p w14:paraId="6D0AB367" w14:textId="77777777" w:rsidR="00C138A9" w:rsidRPr="00C138A9" w:rsidRDefault="00C138A9" w:rsidP="00C138A9">
      <w:pPr>
        <w:rPr>
          <w:color w:val="000000"/>
          <w:spacing w:val="5"/>
          <w:kern w:val="28"/>
        </w:rPr>
      </w:pPr>
      <w:r w:rsidRPr="00C138A9">
        <w:rPr>
          <w:color w:val="000000"/>
          <w:spacing w:val="5"/>
          <w:kern w:val="28"/>
        </w:rPr>
        <w:t>8000 = 4000 x b^2</w:t>
      </w:r>
    </w:p>
    <w:p w14:paraId="4E91763F" w14:textId="77777777" w:rsidR="00C138A9" w:rsidRPr="00C138A9" w:rsidRDefault="00C138A9" w:rsidP="00C138A9">
      <w:pPr>
        <w:rPr>
          <w:color w:val="000000"/>
          <w:spacing w:val="5"/>
          <w:kern w:val="28"/>
        </w:rPr>
      </w:pPr>
    </w:p>
    <w:p w14:paraId="3D72243B" w14:textId="77777777" w:rsidR="00C138A9" w:rsidRPr="00C138A9" w:rsidRDefault="00C138A9" w:rsidP="00C138A9">
      <w:pPr>
        <w:rPr>
          <w:color w:val="000000"/>
          <w:spacing w:val="5"/>
          <w:kern w:val="28"/>
        </w:rPr>
      </w:pPr>
      <w:r w:rsidRPr="00C138A9">
        <w:rPr>
          <w:color w:val="000000"/>
          <w:spacing w:val="5"/>
          <w:kern w:val="28"/>
        </w:rPr>
        <w:t>b = √8000/4000</w:t>
      </w:r>
    </w:p>
    <w:p w14:paraId="5EE4C100" w14:textId="77777777" w:rsidR="00C138A9" w:rsidRPr="00C138A9" w:rsidRDefault="00C138A9" w:rsidP="00C138A9">
      <w:pPr>
        <w:rPr>
          <w:color w:val="000000"/>
          <w:spacing w:val="5"/>
          <w:kern w:val="28"/>
        </w:rPr>
      </w:pPr>
    </w:p>
    <w:p w14:paraId="08CD077A" w14:textId="77777777" w:rsidR="00C138A9" w:rsidRPr="00C138A9" w:rsidRDefault="00C138A9" w:rsidP="00C138A9">
      <w:pPr>
        <w:rPr>
          <w:color w:val="000000"/>
          <w:spacing w:val="5"/>
          <w:kern w:val="28"/>
        </w:rPr>
      </w:pPr>
      <w:r w:rsidRPr="00C138A9">
        <w:rPr>
          <w:color w:val="000000"/>
          <w:spacing w:val="5"/>
          <w:kern w:val="28"/>
        </w:rPr>
        <w:lastRenderedPageBreak/>
        <w:t>b =√2</w:t>
      </w:r>
    </w:p>
    <w:p w14:paraId="3CA48B11" w14:textId="77777777" w:rsidR="00C138A9" w:rsidRPr="00C138A9" w:rsidRDefault="00C138A9" w:rsidP="00C138A9">
      <w:pPr>
        <w:rPr>
          <w:color w:val="000000"/>
          <w:spacing w:val="5"/>
          <w:kern w:val="28"/>
        </w:rPr>
      </w:pPr>
    </w:p>
    <w:p w14:paraId="0F77EA6A" w14:textId="77777777" w:rsidR="00C138A9" w:rsidRPr="00C138A9" w:rsidRDefault="00C138A9" w:rsidP="00C138A9">
      <w:pPr>
        <w:rPr>
          <w:color w:val="000000"/>
          <w:spacing w:val="5"/>
          <w:kern w:val="28"/>
        </w:rPr>
      </w:pPr>
      <w:r w:rsidRPr="00C138A9">
        <w:rPr>
          <w:color w:val="000000"/>
          <w:spacing w:val="5"/>
          <w:kern w:val="28"/>
        </w:rPr>
        <w:t>b=1.414</w:t>
      </w:r>
    </w:p>
    <w:p w14:paraId="066892D1" w14:textId="77777777" w:rsidR="00C138A9" w:rsidRPr="00C138A9" w:rsidRDefault="00C138A9" w:rsidP="00C138A9">
      <w:pPr>
        <w:rPr>
          <w:color w:val="000000"/>
          <w:spacing w:val="5"/>
          <w:kern w:val="28"/>
        </w:rPr>
      </w:pPr>
    </w:p>
    <w:p w14:paraId="74D51924" w14:textId="77777777" w:rsidR="00C138A9" w:rsidRPr="00C138A9" w:rsidRDefault="00C138A9" w:rsidP="00C138A9">
      <w:pPr>
        <w:rPr>
          <w:color w:val="000000"/>
          <w:spacing w:val="5"/>
          <w:kern w:val="28"/>
          <w:sz w:val="32"/>
          <w:szCs w:val="32"/>
        </w:rPr>
      </w:pPr>
      <w:r w:rsidRPr="00C138A9">
        <w:rPr>
          <w:color w:val="000000"/>
          <w:spacing w:val="5"/>
          <w:kern w:val="28"/>
        </w:rPr>
        <w:t xml:space="preserve">So, our formula for our Excel spreadsheet is </w:t>
      </w:r>
      <w:r w:rsidRPr="00C138A9">
        <w:rPr>
          <w:color w:val="000000"/>
          <w:spacing w:val="5"/>
          <w:kern w:val="28"/>
          <w:sz w:val="32"/>
          <w:szCs w:val="32"/>
        </w:rPr>
        <w:t>=1.414^day number (t)</w:t>
      </w:r>
    </w:p>
    <w:p w14:paraId="2E326347" w14:textId="77777777" w:rsidR="00C138A9" w:rsidRPr="00C138A9" w:rsidRDefault="00C138A9" w:rsidP="00C138A9">
      <w:pPr>
        <w:rPr>
          <w:color w:val="000000"/>
          <w:spacing w:val="5"/>
          <w:kern w:val="28"/>
        </w:rPr>
      </w:pPr>
    </w:p>
    <w:p w14:paraId="47ACE567" w14:textId="2C592C87" w:rsidR="00905027" w:rsidRDefault="00C138A9" w:rsidP="00C138A9">
      <w:pPr>
        <w:rPr>
          <w:color w:val="000000"/>
          <w:spacing w:val="5"/>
          <w:kern w:val="28"/>
        </w:rPr>
      </w:pPr>
      <w:r w:rsidRPr="00C138A9">
        <w:rPr>
          <w:color w:val="000000"/>
          <w:spacing w:val="5"/>
          <w:kern w:val="28"/>
        </w:rPr>
        <w:t>Plotting the graph, we get</w:t>
      </w:r>
      <w:r w:rsidR="00C167E0">
        <w:rPr>
          <w:color w:val="000000"/>
          <w:spacing w:val="5"/>
          <w:kern w:val="28"/>
        </w:rPr>
        <w:t xml:space="preserve"> - </w:t>
      </w:r>
    </w:p>
    <w:p w14:paraId="688DB40E" w14:textId="77777777" w:rsidR="005C4253" w:rsidRPr="00905027" w:rsidRDefault="005C4253" w:rsidP="00C138A9"/>
    <w:p w14:paraId="361ADE1E" w14:textId="77777777" w:rsidR="005C4253" w:rsidRDefault="00C138A9" w:rsidP="005C4253">
      <w:pPr>
        <w:keepNext/>
      </w:pPr>
      <w:r>
        <w:rPr>
          <w:noProof/>
        </w:rPr>
        <w:drawing>
          <wp:inline distT="0" distB="0" distL="0" distR="0" wp14:anchorId="48E6C222" wp14:editId="48110A8A">
            <wp:extent cx="5727700" cy="5171440"/>
            <wp:effectExtent l="0" t="0" r="12700" b="10160"/>
            <wp:docPr id="15" name="Chart 15">
              <a:extLst xmlns:a="http://schemas.openxmlformats.org/drawingml/2006/main">
                <a:ext uri="{FF2B5EF4-FFF2-40B4-BE49-F238E27FC236}">
                  <a16:creationId xmlns:a16="http://schemas.microsoft.com/office/drawing/2014/main" id="{A67405CF-5C9F-C34D-9609-8877E385A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CAB27F" w14:textId="1BF51610" w:rsidR="00905027" w:rsidRDefault="005C4253" w:rsidP="005C4253">
      <w:pPr>
        <w:pStyle w:val="Caption"/>
      </w:pPr>
      <w:r>
        <w:t xml:space="preserve">Figure </w:t>
      </w:r>
      <w:fldSimple w:instr=" SEQ Figure \* ARABIC ">
        <w:r w:rsidR="0028085B">
          <w:rPr>
            <w:noProof/>
          </w:rPr>
          <w:t>37</w:t>
        </w:r>
      </w:fldSimple>
      <w:r>
        <w:t xml:space="preserve">. </w:t>
      </w:r>
      <w:r w:rsidRPr="005C4253">
        <w:t>Number of days before a population of 500m is infected, with doubling happening once every 2 days</w:t>
      </w:r>
    </w:p>
    <w:p w14:paraId="1319E964" w14:textId="2C8AC382" w:rsidR="00905027" w:rsidRDefault="00905027" w:rsidP="00905027">
      <w:pPr>
        <w:rPr>
          <w:color w:val="000000"/>
          <w:spacing w:val="5"/>
          <w:kern w:val="28"/>
        </w:rPr>
      </w:pPr>
      <w:r>
        <w:rPr>
          <w:color w:val="000000"/>
          <w:spacing w:val="5"/>
          <w:kern w:val="28"/>
        </w:rPr>
        <w:t>In other words, t</w:t>
      </w:r>
      <w:r w:rsidRPr="00B801E7">
        <w:rPr>
          <w:color w:val="000000"/>
          <w:spacing w:val="5"/>
          <w:kern w:val="28"/>
        </w:rPr>
        <w:t xml:space="preserve">his 100% increase in just two days could see the population infected from 1 case to </w:t>
      </w:r>
      <w:r>
        <w:rPr>
          <w:color w:val="000000"/>
          <w:spacing w:val="5"/>
          <w:kern w:val="28"/>
        </w:rPr>
        <w:t>over 500</w:t>
      </w:r>
      <w:r w:rsidRPr="00B801E7">
        <w:rPr>
          <w:color w:val="000000"/>
          <w:spacing w:val="5"/>
          <w:kern w:val="28"/>
        </w:rPr>
        <w:t xml:space="preserve"> million (N</w:t>
      </w:r>
      <w:r w:rsidRPr="00820124">
        <w:rPr>
          <w:color w:val="000000"/>
          <w:spacing w:val="5"/>
          <w:kern w:val="28"/>
          <w:vertAlign w:val="subscript"/>
        </w:rPr>
        <w:t>MAX</w:t>
      </w:r>
      <w:r w:rsidRPr="00B801E7">
        <w:rPr>
          <w:color w:val="000000"/>
          <w:spacing w:val="5"/>
          <w:kern w:val="28"/>
        </w:rPr>
        <w:t xml:space="preserve">) </w:t>
      </w:r>
      <w:r>
        <w:rPr>
          <w:color w:val="000000"/>
          <w:spacing w:val="5"/>
          <w:kern w:val="28"/>
        </w:rPr>
        <w:t>in 57</w:t>
      </w:r>
      <w:r w:rsidRPr="00B801E7">
        <w:rPr>
          <w:color w:val="000000"/>
          <w:spacing w:val="5"/>
          <w:kern w:val="28"/>
        </w:rPr>
        <w:t>days.</w:t>
      </w:r>
      <w:r>
        <w:rPr>
          <w:color w:val="000000"/>
          <w:spacing w:val="5"/>
          <w:kern w:val="28"/>
        </w:rPr>
        <w:t xml:space="preserve">   </w:t>
      </w:r>
      <w:r>
        <w:t xml:space="preserve"> </w:t>
      </w:r>
    </w:p>
    <w:p w14:paraId="12D0EA9B" w14:textId="6C73AB97" w:rsidR="00C14AEA" w:rsidRDefault="00905027" w:rsidP="00905027">
      <w:pPr>
        <w:pStyle w:val="Heading3"/>
      </w:pPr>
      <w:bookmarkStart w:id="96" w:name="_Toc37754571"/>
      <w:r>
        <w:t>Comparing Different Doubling Times</w:t>
      </w:r>
      <w:bookmarkEnd w:id="96"/>
    </w:p>
    <w:p w14:paraId="4513D8BD" w14:textId="740E09E9" w:rsidR="00C138A9" w:rsidRDefault="00C138A9" w:rsidP="00C138A9">
      <w:r>
        <w:t>As a pandemic progress</w:t>
      </w:r>
      <w:r w:rsidR="00935CB8">
        <w:t>es</w:t>
      </w:r>
      <w:r>
        <w:t xml:space="preserve"> the new cases doubling time will inevitably change. </w:t>
      </w:r>
    </w:p>
    <w:p w14:paraId="256E9C8F" w14:textId="77777777" w:rsidR="00C138A9" w:rsidRDefault="00C138A9" w:rsidP="00C138A9"/>
    <w:p w14:paraId="1F78E1E2" w14:textId="33CD5151" w:rsidR="00C138A9" w:rsidRDefault="00C138A9" w:rsidP="00C138A9">
      <w:r>
        <w:t>Clearly, the longer it takes for new cases to double, the better. For example, if it took a year for the cases to double from 4000 to 8000, that</w:t>
      </w:r>
      <w:r w:rsidR="00935CB8">
        <w:t xml:space="preserve"> would be </w:t>
      </w:r>
      <w:r>
        <w:t xml:space="preserve">better than it happening in 2 days. </w:t>
      </w:r>
    </w:p>
    <w:p w14:paraId="7B7E5CF6" w14:textId="77777777" w:rsidR="00C138A9" w:rsidRDefault="00C138A9" w:rsidP="00C138A9"/>
    <w:p w14:paraId="453EEE3C" w14:textId="66B5611F" w:rsidR="00C138A9" w:rsidRDefault="00C138A9" w:rsidP="00C138A9">
      <w:r>
        <w:t>To compare the effects of different doubling times, use this formula T0*(2</w:t>
      </w:r>
      <w:proofErr w:type="gramStart"/>
      <w:r>
        <w:t>^(</w:t>
      </w:r>
      <w:proofErr w:type="gramEnd"/>
      <w:r>
        <w:t>1/))^t  where</w:t>
      </w:r>
      <w:r w:rsidR="00935CB8">
        <w:t>:</w:t>
      </w:r>
    </w:p>
    <w:p w14:paraId="1A464B2A" w14:textId="77777777" w:rsidR="00C138A9" w:rsidRDefault="00C138A9" w:rsidP="00C138A9"/>
    <w:p w14:paraId="15BE5C28" w14:textId="77777777" w:rsidR="00C138A9" w:rsidRDefault="00C138A9" w:rsidP="00C138A9">
      <w:r>
        <w:t>T</w:t>
      </w:r>
      <w:r w:rsidRPr="00C138A9">
        <w:rPr>
          <w:vertAlign w:val="subscript"/>
        </w:rPr>
        <w:t>0</w:t>
      </w:r>
      <w:r>
        <w:t xml:space="preserve"> is the number of cases on day 0 </w:t>
      </w:r>
    </w:p>
    <w:p w14:paraId="42E23276" w14:textId="77777777" w:rsidR="00C138A9" w:rsidRDefault="00C138A9" w:rsidP="00C138A9">
      <w:r>
        <w:t xml:space="preserve">y is the doubling time in days - here its </w:t>
      </w:r>
      <w:r w:rsidRPr="00C138A9">
        <w:rPr>
          <w:color w:val="FF0000"/>
        </w:rPr>
        <w:t xml:space="preserve">2 </w:t>
      </w:r>
    </w:p>
    <w:p w14:paraId="7AB6C117" w14:textId="097CB9C1" w:rsidR="00C138A9" w:rsidRDefault="00C138A9" w:rsidP="00C138A9">
      <w:r>
        <w:t xml:space="preserve">t = the time passed in days </w:t>
      </w:r>
    </w:p>
    <w:p w14:paraId="501A8298" w14:textId="77777777" w:rsidR="00C138A9" w:rsidRDefault="00C138A9" w:rsidP="00C138A9"/>
    <w:p w14:paraId="2410E925" w14:textId="77777777" w:rsidR="00C138A9" w:rsidRDefault="00C138A9" w:rsidP="00C138A9">
      <w:r>
        <w:t>For example, if we want to calculate cases on day 1, x is 1. If we want to calculate cases on day 1000, x is 1000.</w:t>
      </w:r>
    </w:p>
    <w:p w14:paraId="37CD07CF" w14:textId="77777777" w:rsidR="00C138A9" w:rsidRDefault="00C138A9" w:rsidP="00C138A9"/>
    <w:p w14:paraId="4FB16218" w14:textId="77777777" w:rsidR="00C138A9" w:rsidRDefault="00C138A9" w:rsidP="00C138A9">
      <w:r>
        <w:t>So our formula is = 1*(2</w:t>
      </w:r>
      <w:proofErr w:type="gramStart"/>
      <w:r>
        <w:t>^(</w:t>
      </w:r>
      <w:proofErr w:type="gramEnd"/>
      <w:r>
        <w:t>1/</w:t>
      </w:r>
      <w:r w:rsidRPr="00935CB8">
        <w:rPr>
          <w:color w:val="FF0000"/>
        </w:rPr>
        <w:t>2</w:t>
      </w:r>
      <w:r>
        <w:t xml:space="preserve">)) for the first cell, and then = </w:t>
      </w:r>
      <w:r w:rsidRPr="00935CB8">
        <w:rPr>
          <w:sz w:val="32"/>
          <w:szCs w:val="32"/>
        </w:rPr>
        <w:t xml:space="preserve">cell above*(2^(1/2)) </w:t>
      </w:r>
      <w:r>
        <w:t xml:space="preserve">for the subsequent cells. </w:t>
      </w:r>
    </w:p>
    <w:p w14:paraId="630D2103" w14:textId="77777777" w:rsidR="00C138A9" w:rsidRDefault="00C138A9" w:rsidP="00C138A9"/>
    <w:p w14:paraId="09B85852" w14:textId="52AFBF50" w:rsidR="00C138A9" w:rsidRDefault="00C138A9" w:rsidP="00C138A9">
      <w:r>
        <w:t>Let's now look at what the effect of reducing the days</w:t>
      </w:r>
      <w:r w:rsidR="00935CB8">
        <w:t>-</w:t>
      </w:r>
      <w:r>
        <w:t>to</w:t>
      </w:r>
      <w:r w:rsidR="00935CB8">
        <w:t>-</w:t>
      </w:r>
      <w:r>
        <w:t>double</w:t>
      </w:r>
      <w:r w:rsidR="00935CB8">
        <w:t xml:space="preserve"> are on a pandemic curve</w:t>
      </w:r>
      <w:r>
        <w:t xml:space="preserve">.  </w:t>
      </w:r>
    </w:p>
    <w:p w14:paraId="0DC7D900" w14:textId="46DC907E" w:rsidR="00B84499" w:rsidRDefault="00B84499" w:rsidP="004425E4"/>
    <w:p w14:paraId="3B2A05FF" w14:textId="77777777" w:rsidR="00B76174" w:rsidRDefault="008077B8" w:rsidP="00B76174">
      <w:pPr>
        <w:keepNext/>
      </w:pPr>
      <w:r>
        <w:rPr>
          <w:noProof/>
        </w:rPr>
        <w:drawing>
          <wp:inline distT="0" distB="0" distL="0" distR="0" wp14:anchorId="67562F79" wp14:editId="6E634A63">
            <wp:extent cx="5727700" cy="3909695"/>
            <wp:effectExtent l="0" t="0" r="12700" b="14605"/>
            <wp:docPr id="29" name="Chart 29">
              <a:extLst xmlns:a="http://schemas.openxmlformats.org/drawingml/2006/main">
                <a:ext uri="{FF2B5EF4-FFF2-40B4-BE49-F238E27FC236}">
                  <a16:creationId xmlns:a16="http://schemas.microsoft.com/office/drawing/2014/main" id="{04B08FA5-9F72-B446-86FC-76B11EFF9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88EBBAF" w14:textId="20F0A7BC" w:rsidR="00B84499" w:rsidRDefault="00B76174" w:rsidP="00DD1CF0">
      <w:pPr>
        <w:pStyle w:val="Caption"/>
      </w:pPr>
      <w:r>
        <w:t xml:space="preserve">Figure </w:t>
      </w:r>
      <w:fldSimple w:instr=" SEQ Figure \* ARABIC ">
        <w:r w:rsidR="0028085B">
          <w:rPr>
            <w:noProof/>
          </w:rPr>
          <w:t>38</w:t>
        </w:r>
      </w:fldSimple>
      <w:r>
        <w:t xml:space="preserve">. </w:t>
      </w:r>
      <w:r w:rsidRPr="00B76174">
        <w:t>Difference in the exponential curve when the doubling time goes up from 3 to 5 to 7 day</w:t>
      </w:r>
      <w:r>
        <w:t>s</w:t>
      </w:r>
    </w:p>
    <w:p w14:paraId="62133D6D" w14:textId="77777777" w:rsidR="00C167E0" w:rsidRDefault="00B84499" w:rsidP="00C167E0">
      <w:r>
        <w:t xml:space="preserve">As with any exponential, the initial stages of growth </w:t>
      </w:r>
      <w:proofErr w:type="gramStart"/>
      <w:r>
        <w:t>is</w:t>
      </w:r>
      <w:proofErr w:type="gramEnd"/>
      <w:r>
        <w:t xml:space="preserve"> low but quickly rises. </w:t>
      </w:r>
      <w:bookmarkStart w:id="97" w:name="_Toc37754572"/>
      <w:bookmarkEnd w:id="91"/>
      <w:bookmarkEnd w:id="92"/>
    </w:p>
    <w:p w14:paraId="043CB6B0" w14:textId="77777777" w:rsidR="00C167E0" w:rsidRDefault="00C167E0" w:rsidP="00C167E0"/>
    <w:p w14:paraId="3493B4D2" w14:textId="72BB6F77" w:rsidR="00C167E0" w:rsidRDefault="00C167E0" w:rsidP="00C167E0">
      <w:pPr>
        <w:rPr>
          <w:b/>
          <w:bCs/>
        </w:rPr>
      </w:pPr>
      <w:r w:rsidRPr="00C167E0">
        <w:t xml:space="preserve">Download the Excel spreadsheet </w:t>
      </w:r>
      <w:r w:rsidR="002670D8">
        <w:t>referred to in “</w:t>
      </w:r>
      <w:r w:rsidR="002670D8" w:rsidRPr="002670D8">
        <w:t>Excel Modelling Spreadsheet</w:t>
      </w:r>
      <w:r w:rsidR="002670D8">
        <w:t xml:space="preserve">” in the Notices section above </w:t>
      </w:r>
      <w:r w:rsidRPr="00C167E0">
        <w:t>and try it out for yourself in the ‘Double rate of x’ worksheet</w:t>
      </w:r>
      <w:r w:rsidR="002670D8">
        <w:t xml:space="preserve">. </w:t>
      </w:r>
    </w:p>
    <w:p w14:paraId="5365DB37" w14:textId="218CA160" w:rsidR="00AD5996" w:rsidRDefault="00AD5996" w:rsidP="00AD5996">
      <w:pPr>
        <w:pStyle w:val="Heading2"/>
      </w:pPr>
      <w:r>
        <w:lastRenderedPageBreak/>
        <w:t>Summaries</w:t>
      </w:r>
      <w:bookmarkEnd w:id="97"/>
      <w:r>
        <w:t xml:space="preserve"> </w:t>
      </w:r>
    </w:p>
    <w:p w14:paraId="5113242A" w14:textId="5AD25DD0" w:rsidR="00B84499" w:rsidRDefault="00B84499" w:rsidP="00B84499">
      <w:pPr>
        <w:pStyle w:val="Heading3"/>
      </w:pPr>
      <w:bookmarkStart w:id="98" w:name="_Toc37754573"/>
      <w:bookmarkStart w:id="99" w:name="OLE_LINK11"/>
      <w:bookmarkStart w:id="100" w:name="OLE_LINK12"/>
      <w:r>
        <w:t>New Daily Cases vs Cumulative Number of Cases</w:t>
      </w:r>
      <w:bookmarkEnd w:id="98"/>
    </w:p>
    <w:p w14:paraId="228A5F2D" w14:textId="68E38EE1" w:rsidR="00B84499" w:rsidRDefault="00B84499" w:rsidP="00B84499">
      <w:r>
        <w:t xml:space="preserve">Another important capability is to be able to see both the number daily number of new cases alongside the </w:t>
      </w:r>
      <w:hyperlink r:id="rId56" w:history="1">
        <w:r w:rsidR="00935CB8" w:rsidRPr="00935CB8">
          <w:rPr>
            <w:rStyle w:val="Hyperlink"/>
          </w:rPr>
          <w:t>cumulative</w:t>
        </w:r>
      </w:hyperlink>
      <w:r w:rsidR="00935CB8">
        <w:t xml:space="preserve"> </w:t>
      </w:r>
      <w:r>
        <w:t xml:space="preserve">overall number of cases that have accumulated. </w:t>
      </w:r>
    </w:p>
    <w:p w14:paraId="6A72B0F3" w14:textId="733E7DC1" w:rsidR="009561EF" w:rsidRDefault="009561EF" w:rsidP="00B84499"/>
    <w:p w14:paraId="3F6B3B9E" w14:textId="707AA46A" w:rsidR="009561EF" w:rsidRDefault="009561EF" w:rsidP="00B84499">
      <w:r>
        <w:t xml:space="preserve">In this example, we have used a </w:t>
      </w:r>
      <w:proofErr w:type="gramStart"/>
      <w:r w:rsidR="008077B8">
        <w:t>3</w:t>
      </w:r>
      <w:r w:rsidR="00935CB8">
        <w:t xml:space="preserve"> </w:t>
      </w:r>
      <w:r w:rsidR="008077B8">
        <w:t>day</w:t>
      </w:r>
      <w:proofErr w:type="gramEnd"/>
      <w:r>
        <w:t xml:space="preserve"> doubling </w:t>
      </w:r>
      <w:r w:rsidR="00C14AEA">
        <w:t>time</w:t>
      </w:r>
      <w:r>
        <w:t xml:space="preserve">.  </w:t>
      </w:r>
    </w:p>
    <w:p w14:paraId="2C027AE8" w14:textId="77777777" w:rsidR="00935CB8" w:rsidRDefault="00935CB8" w:rsidP="00B84499"/>
    <w:p w14:paraId="4F9A9969" w14:textId="77777777" w:rsidR="00B76174" w:rsidRDefault="00935CB8" w:rsidP="00B76174">
      <w:pPr>
        <w:keepNext/>
      </w:pPr>
      <w:r>
        <w:rPr>
          <w:noProof/>
        </w:rPr>
        <w:drawing>
          <wp:inline distT="0" distB="0" distL="0" distR="0" wp14:anchorId="4DB56015" wp14:editId="46271982">
            <wp:extent cx="5727700" cy="3631565"/>
            <wp:effectExtent l="0" t="0" r="12700" b="13335"/>
            <wp:docPr id="18" name="Chart 18">
              <a:extLst xmlns:a="http://schemas.openxmlformats.org/drawingml/2006/main">
                <a:ext uri="{FF2B5EF4-FFF2-40B4-BE49-F238E27FC236}">
                  <a16:creationId xmlns:a16="http://schemas.microsoft.com/office/drawing/2014/main" id="{63FB5A94-08B0-7C46-9BA9-41A02C3B1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FEE5F6" w14:textId="3A2B3AA1" w:rsidR="00B84499" w:rsidRDefault="00B76174" w:rsidP="00B76174">
      <w:pPr>
        <w:pStyle w:val="Caption"/>
        <w:jc w:val="center"/>
      </w:pPr>
      <w:r>
        <w:t xml:space="preserve">Figure </w:t>
      </w:r>
      <w:fldSimple w:instr=" SEQ Figure \* ARABIC ">
        <w:r w:rsidR="0028085B">
          <w:rPr>
            <w:noProof/>
          </w:rPr>
          <w:t>39</w:t>
        </w:r>
      </w:fldSimple>
      <w:r>
        <w:t xml:space="preserve">. </w:t>
      </w:r>
      <w:r w:rsidRPr="00AE4709">
        <w:t>New daily cases and cumulative number of cases</w:t>
      </w:r>
      <w:r>
        <w:t xml:space="preserve"> combined in one chart</w:t>
      </w:r>
    </w:p>
    <w:p w14:paraId="1498DE7D" w14:textId="7601C3B4" w:rsidR="00B801E7" w:rsidRDefault="00B801E7" w:rsidP="00B801E7">
      <w:r>
        <w:t xml:space="preserve">If you look carefully at the graph, you can check for yourself that the cumulative number of cases doubles every three days. In this case, the number of new cases </w:t>
      </w:r>
      <w:r w:rsidRPr="00550410">
        <w:rPr>
          <w:i/>
          <w:iCs/>
        </w:rPr>
        <w:t>also</w:t>
      </w:r>
      <w:r>
        <w:t xml:space="preserve"> doubles every three days. Exponential growth patterns always work in this way. Notice also that, in graphs of this kind, it is assumed that the number of cases continues to rise (that is, nobody recovers or dies). In practice, </w:t>
      </w:r>
      <w:r w:rsidR="005C4253">
        <w:t>of course</w:t>
      </w:r>
      <w:r>
        <w:t>, it is different from this, so we will now look at what happens in practice in a pandemic.</w:t>
      </w:r>
    </w:p>
    <w:p w14:paraId="57780FED" w14:textId="77777777" w:rsidR="00B801E7" w:rsidRDefault="00B801E7" w:rsidP="00B84499"/>
    <w:p w14:paraId="2E4E51AD" w14:textId="35D64BAB" w:rsidR="00B801E7" w:rsidRDefault="00B801E7" w:rsidP="00B84499">
      <w:r w:rsidRPr="00B801E7">
        <w:t xml:space="preserve">While some people may recover by themselves, others will require hospitalisation. Some of the people in hospital will need special care in ICU, while some might even die.  </w:t>
      </w:r>
    </w:p>
    <w:p w14:paraId="6A31D3D7" w14:textId="131E9CBE" w:rsidR="00B801E7" w:rsidRDefault="00B801E7" w:rsidP="00B801E7">
      <w:pPr>
        <w:pStyle w:val="Heading3"/>
      </w:pPr>
      <w:bookmarkStart w:id="101" w:name="_Toc37754574"/>
      <w:r>
        <w:t>Hospital Admissions, Intensive Care Cases and Deaths</w:t>
      </w:r>
      <w:bookmarkEnd w:id="101"/>
    </w:p>
    <w:p w14:paraId="20760A7E" w14:textId="723E11CE" w:rsidR="00B84499" w:rsidRDefault="00D25F1E" w:rsidP="00B84499">
      <w:r>
        <w:t>It is</w:t>
      </w:r>
      <w:r w:rsidR="00B84499">
        <w:t xml:space="preserve"> also useful to be able to compare overall numbers hospital admissions, intensive care admissions (ICU), and deaths. </w:t>
      </w:r>
    </w:p>
    <w:p w14:paraId="04954119" w14:textId="6CEF07FD" w:rsidR="00B84499" w:rsidRDefault="00B84499" w:rsidP="00B84499"/>
    <w:p w14:paraId="21C9A57E" w14:textId="694681D9" w:rsidR="009561EF" w:rsidRDefault="00935CB8" w:rsidP="00B84499">
      <w:r>
        <w:t>Consider, for example,</w:t>
      </w:r>
      <w:r w:rsidR="00B84499">
        <w:t xml:space="preserve"> the following numbers</w:t>
      </w:r>
      <w:r w:rsidR="009561EF">
        <w:t xml:space="preserve"> </w:t>
      </w:r>
      <w:r w:rsidR="00F73807">
        <w:t xml:space="preserve">derived from Imperial Colleges’ </w:t>
      </w:r>
      <w:r w:rsidR="0047733E" w:rsidRPr="0047733E">
        <w:t xml:space="preserve">COVID-19 Response Team </w:t>
      </w:r>
      <w:r w:rsidR="0047733E">
        <w:t>March 16</w:t>
      </w:r>
      <w:r w:rsidR="0047733E" w:rsidRPr="0047733E">
        <w:rPr>
          <w:vertAlign w:val="superscript"/>
        </w:rPr>
        <w:t>th</w:t>
      </w:r>
      <w:proofErr w:type="gramStart"/>
      <w:r w:rsidR="0047733E">
        <w:t xml:space="preserve"> 2020</w:t>
      </w:r>
      <w:proofErr w:type="gramEnd"/>
      <w:r w:rsidR="0047733E">
        <w:t xml:space="preserve"> </w:t>
      </w:r>
      <w:r w:rsidR="00F73807">
        <w:t>report</w:t>
      </w:r>
      <w:r w:rsidR="00F73807">
        <w:rPr>
          <w:rStyle w:val="EndnoteReference"/>
        </w:rPr>
        <w:endnoteReference w:id="62"/>
      </w:r>
      <w:r w:rsidR="0047733E">
        <w:t xml:space="preserve">. </w:t>
      </w:r>
    </w:p>
    <w:p w14:paraId="29125FAF" w14:textId="5AC3BA29" w:rsidR="00B84499" w:rsidRDefault="00B84499" w:rsidP="00B84499">
      <w:r>
        <w:t xml:space="preserve"> </w:t>
      </w:r>
    </w:p>
    <w:p w14:paraId="1836F4D6" w14:textId="79748DC2" w:rsidR="00B84499" w:rsidRDefault="00F73807" w:rsidP="00B84499">
      <w:r w:rsidRPr="00F73807">
        <w:t>4.</w:t>
      </w:r>
      <w:r>
        <w:t>4</w:t>
      </w:r>
      <w:r w:rsidR="00B84499">
        <w:t xml:space="preserve">% of cases require hospitalisation </w:t>
      </w:r>
    </w:p>
    <w:p w14:paraId="350B2186" w14:textId="1EF733DE" w:rsidR="00935CB8" w:rsidRDefault="00F73807" w:rsidP="00B84499">
      <w:pPr>
        <w:rPr>
          <w:color w:val="000000" w:themeColor="text1"/>
        </w:rPr>
      </w:pPr>
      <w:bookmarkStart w:id="102" w:name="OLE_LINK7"/>
      <w:r>
        <w:rPr>
          <w:color w:val="000000" w:themeColor="text1"/>
        </w:rPr>
        <w:t>1.32</w:t>
      </w:r>
      <w:bookmarkEnd w:id="102"/>
      <w:r w:rsidR="00B84499" w:rsidRPr="008D4DFD">
        <w:rPr>
          <w:color w:val="000000" w:themeColor="text1"/>
        </w:rPr>
        <w:t xml:space="preserve">% of cases </w:t>
      </w:r>
      <w:r w:rsidR="009561EF">
        <w:rPr>
          <w:color w:val="000000" w:themeColor="text1"/>
        </w:rPr>
        <w:t>require</w:t>
      </w:r>
      <w:r w:rsidR="00B84499">
        <w:rPr>
          <w:color w:val="000000" w:themeColor="text1"/>
        </w:rPr>
        <w:t xml:space="preserve"> ICU </w:t>
      </w:r>
      <w:r w:rsidR="009561EF">
        <w:rPr>
          <w:color w:val="000000" w:themeColor="text1"/>
        </w:rPr>
        <w:t xml:space="preserve">treatment </w:t>
      </w:r>
      <w:r>
        <w:rPr>
          <w:color w:val="000000" w:themeColor="text1"/>
        </w:rPr>
        <w:t xml:space="preserve">(30% of the hospitalisation cases) </w:t>
      </w:r>
    </w:p>
    <w:p w14:paraId="34E22FFB" w14:textId="0C8D81FA" w:rsidR="00B84499" w:rsidRDefault="00F73807" w:rsidP="00B84499">
      <w:bookmarkStart w:id="103" w:name="OLE_LINK2"/>
      <w:r>
        <w:t>0.9</w:t>
      </w:r>
      <w:bookmarkEnd w:id="103"/>
      <w:r w:rsidR="00B84499">
        <w:t>%</w:t>
      </w:r>
      <w:r w:rsidR="009561EF">
        <w:t xml:space="preserve"> of cases die</w:t>
      </w:r>
      <w:r w:rsidR="00946D49">
        <w:t xml:space="preserve"> (Infection Fatality Ratio, IFR)</w:t>
      </w:r>
    </w:p>
    <w:p w14:paraId="2BBFFB62" w14:textId="7F1BB4D7" w:rsidR="00935CB8" w:rsidRDefault="00935CB8" w:rsidP="00B84499"/>
    <w:p w14:paraId="77A6E7EA" w14:textId="77777777" w:rsidR="00B76174" w:rsidRDefault="00935CB8" w:rsidP="00B76174">
      <w:pPr>
        <w:keepNext/>
      </w:pPr>
      <w:r>
        <w:rPr>
          <w:noProof/>
        </w:rPr>
        <w:drawing>
          <wp:inline distT="0" distB="0" distL="0" distR="0" wp14:anchorId="33CC3627" wp14:editId="539D7FE2">
            <wp:extent cx="5727700" cy="4249420"/>
            <wp:effectExtent l="0" t="0" r="12700" b="17780"/>
            <wp:docPr id="26" name="Chart 26">
              <a:extLst xmlns:a="http://schemas.openxmlformats.org/drawingml/2006/main">
                <a:ext uri="{FF2B5EF4-FFF2-40B4-BE49-F238E27FC236}">
                  <a16:creationId xmlns:a16="http://schemas.microsoft.com/office/drawing/2014/main" id="{C0B5FD9C-1583-9244-8356-97D786617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62BAC6" w14:textId="2307C90A" w:rsidR="00B84499" w:rsidRDefault="00B76174" w:rsidP="00B76174">
      <w:pPr>
        <w:pStyle w:val="Caption"/>
      </w:pPr>
      <w:r>
        <w:t xml:space="preserve">Figure </w:t>
      </w:r>
      <w:fldSimple w:instr=" SEQ Figure \* ARABIC ">
        <w:r w:rsidR="0028085B">
          <w:rPr>
            <w:noProof/>
          </w:rPr>
          <w:t>40</w:t>
        </w:r>
      </w:fldSimple>
      <w:r>
        <w:t xml:space="preserve">. </w:t>
      </w:r>
      <w:r w:rsidRPr="00503A80">
        <w:t>Hospitalisations, ICU and mortality</w:t>
      </w:r>
      <w:r>
        <w:t xml:space="preserve"> combined in one chart</w:t>
      </w:r>
    </w:p>
    <w:p w14:paraId="23CB0E6B" w14:textId="4C532A52" w:rsidR="00BB2CD2" w:rsidRDefault="00BB2CD2" w:rsidP="00BB2CD2">
      <w:pPr>
        <w:pStyle w:val="Heading3"/>
      </w:pPr>
      <w:bookmarkStart w:id="104" w:name="_Toc37754575"/>
      <w:r>
        <w:t>Intensive Care Requirements and Capacity</w:t>
      </w:r>
      <w:bookmarkEnd w:id="104"/>
    </w:p>
    <w:p w14:paraId="43F8B784" w14:textId="509B62EB" w:rsidR="00C14AEA" w:rsidRDefault="00C14AEA" w:rsidP="00C14AEA">
      <w:r>
        <w:t xml:space="preserve">Let’s study ICU requirements in more detail, because ICU is the ‘last line of defence’ for those who are critically ill with COVID-19. </w:t>
      </w:r>
    </w:p>
    <w:p w14:paraId="018770A2" w14:textId="77777777" w:rsidR="00C14AEA" w:rsidRDefault="00C14AEA" w:rsidP="00B91AB7"/>
    <w:p w14:paraId="34755EC1" w14:textId="69A951FD" w:rsidR="009561EF" w:rsidRDefault="00C14AEA" w:rsidP="00B91AB7">
      <w:r>
        <w:t>Here, we need to</w:t>
      </w:r>
      <w:r w:rsidR="009561EF">
        <w:t xml:space="preserve"> work out what our ICU capacity is and compare that to the expected demand. Put simply, if the number of people requiring ICU treatment exceed</w:t>
      </w:r>
      <w:r w:rsidR="0047733E">
        <w:t>s</w:t>
      </w:r>
      <w:r w:rsidR="009561EF">
        <w:t xml:space="preserve"> the ICU capacity, then more deaths will occur. </w:t>
      </w:r>
    </w:p>
    <w:p w14:paraId="5236F110" w14:textId="20CADA71" w:rsidR="009561EF" w:rsidRDefault="009561EF" w:rsidP="00B91AB7"/>
    <w:p w14:paraId="74676D4E" w14:textId="3DD2F146" w:rsidR="00935CB8" w:rsidRDefault="00935CB8" w:rsidP="00935CB8">
      <w:r>
        <w:t xml:space="preserve">Take a country with 1,000 spare ICU beds at the start of the pandemic. Say, for example, 1024 cases a day are happening by day 31 and that new cases are doubling every 3 days, with ICU beds required for </w:t>
      </w:r>
      <w:r>
        <w:rPr>
          <w:color w:val="000000" w:themeColor="text1"/>
        </w:rPr>
        <w:t>1.32</w:t>
      </w:r>
      <w:r w:rsidRPr="008D4DFD">
        <w:rPr>
          <w:color w:val="000000" w:themeColor="text1"/>
        </w:rPr>
        <w:t>% of cases</w:t>
      </w:r>
      <w:r>
        <w:t xml:space="preserve">. At this rate we can see from the graphs below that demand for ICU beds starts to exceed the beds available in just 18 days after day 31. </w:t>
      </w:r>
    </w:p>
    <w:p w14:paraId="7F21FD13" w14:textId="55F6D0CA" w:rsidR="009561EF" w:rsidRDefault="009561EF" w:rsidP="00B91AB7"/>
    <w:p w14:paraId="46C66B64" w14:textId="77777777" w:rsidR="00C167E0" w:rsidRDefault="00C14AEA" w:rsidP="00B76174">
      <w:pPr>
        <w:keepNext/>
      </w:pPr>
      <w:r>
        <w:rPr>
          <w:noProof/>
        </w:rPr>
        <w:lastRenderedPageBreak/>
        <w:drawing>
          <wp:inline distT="0" distB="0" distL="0" distR="0" wp14:anchorId="4989F828" wp14:editId="1CE379C9">
            <wp:extent cx="5020506" cy="2743200"/>
            <wp:effectExtent l="0" t="0" r="8890" b="12700"/>
            <wp:docPr id="48" name="Chart 48">
              <a:extLst xmlns:a="http://schemas.openxmlformats.org/drawingml/2006/main">
                <a:ext uri="{FF2B5EF4-FFF2-40B4-BE49-F238E27FC236}">
                  <a16:creationId xmlns:a16="http://schemas.microsoft.com/office/drawing/2014/main" id="{F4A462A7-4F49-A646-BFA6-6248D62C2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7E3066E" w14:textId="6469B80B" w:rsidR="00B76174" w:rsidRDefault="00C14AEA" w:rsidP="00B76174">
      <w:pPr>
        <w:keepNext/>
      </w:pPr>
      <w:r>
        <w:rPr>
          <w:noProof/>
        </w:rPr>
        <w:drawing>
          <wp:inline distT="0" distB="0" distL="0" distR="0" wp14:anchorId="612F7E7F" wp14:editId="5466E496">
            <wp:extent cx="5028285" cy="2743200"/>
            <wp:effectExtent l="0" t="0" r="13970" b="12700"/>
            <wp:docPr id="52" name="Chart 52">
              <a:extLst xmlns:a="http://schemas.openxmlformats.org/drawingml/2006/main">
                <a:ext uri="{FF2B5EF4-FFF2-40B4-BE49-F238E27FC236}">
                  <a16:creationId xmlns:a16="http://schemas.microsoft.com/office/drawing/2014/main" id="{43D8AB0C-1D8E-074F-A20A-23C1FEBD7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F0FE812" w14:textId="084B4F3F" w:rsidR="009561EF" w:rsidRDefault="00B76174" w:rsidP="00B76174">
      <w:pPr>
        <w:pStyle w:val="Caption"/>
      </w:pPr>
      <w:r>
        <w:t xml:space="preserve">Figure </w:t>
      </w:r>
      <w:fldSimple w:instr=" SEQ Figure \* ARABIC ">
        <w:r w:rsidR="0028085B">
          <w:rPr>
            <w:noProof/>
          </w:rPr>
          <w:t>41</w:t>
        </w:r>
      </w:fldSimple>
      <w:r>
        <w:t>. New cases doubling every 3 days and the required ICU vs ICU capacity</w:t>
      </w:r>
    </w:p>
    <w:p w14:paraId="45F03A5E" w14:textId="45E83F63" w:rsidR="00D428AC" w:rsidRDefault="00D428AC" w:rsidP="00B91AB7">
      <w:r>
        <w:t>The obvious policy implication of this is to quickly expand ICU capacity to meet the demand</w:t>
      </w:r>
      <w:r w:rsidR="0081106A">
        <w:rPr>
          <w:rStyle w:val="EndnoteReference"/>
        </w:rPr>
        <w:endnoteReference w:id="63"/>
      </w:r>
      <w:r>
        <w:t xml:space="preserve">. </w:t>
      </w:r>
    </w:p>
    <w:p w14:paraId="71F14C4B" w14:textId="3964417F" w:rsidR="003F16EB" w:rsidRDefault="00C14AEA" w:rsidP="003F16EB">
      <w:pPr>
        <w:pStyle w:val="Heading2"/>
      </w:pPr>
      <w:bookmarkStart w:id="105" w:name="_Toc37754576"/>
      <w:bookmarkEnd w:id="99"/>
      <w:bookmarkEnd w:id="100"/>
      <w:r w:rsidRPr="004873A8">
        <w:rPr>
          <w:rFonts w:ascii="Times New Roman" w:hAnsi="Times New Roman" w:cs="Times New Roman"/>
          <w:bCs w:val="0"/>
        </w:rPr>
        <w:t>R</w:t>
      </w:r>
      <w:r w:rsidRPr="00935CB8">
        <w:rPr>
          <w:rFonts w:ascii="Times New Roman" w:hAnsi="Times New Roman" w:cs="Times New Roman"/>
          <w:bCs w:val="0"/>
          <w:vertAlign w:val="subscript"/>
        </w:rPr>
        <w:t>0</w:t>
      </w:r>
      <w:r w:rsidR="00222229" w:rsidRPr="004873A8">
        <w:rPr>
          <w:bCs w:val="0"/>
        </w:rPr>
        <w:t xml:space="preserve"> </w:t>
      </w:r>
      <w:r w:rsidR="00222229">
        <w:t>and Ot</w:t>
      </w:r>
      <w:r w:rsidR="0081106A">
        <w:t>h</w:t>
      </w:r>
      <w:r w:rsidR="00222229">
        <w:t>er Important Parameters</w:t>
      </w:r>
      <w:bookmarkEnd w:id="105"/>
    </w:p>
    <w:p w14:paraId="31F3870E" w14:textId="4B17318A" w:rsidR="003F16EB" w:rsidRDefault="003F16EB" w:rsidP="003F16EB">
      <w:r>
        <w:t>To epidemiologists</w:t>
      </w:r>
      <w:r w:rsidR="00D428AC">
        <w:t xml:space="preserve"> – </w:t>
      </w:r>
      <w:r w:rsidR="00D428AC" w:rsidRPr="00D428AC">
        <w:t>expert</w:t>
      </w:r>
      <w:r w:rsidR="00D428AC">
        <w:t>s</w:t>
      </w:r>
      <w:r w:rsidR="00D428AC" w:rsidRPr="00D428AC">
        <w:t xml:space="preserve"> </w:t>
      </w:r>
      <w:r w:rsidR="00D428AC">
        <w:t>who d</w:t>
      </w:r>
      <w:r w:rsidR="00D428AC" w:rsidRPr="00D428AC">
        <w:t>eal with the incidence, distribution, and possible control of diseases</w:t>
      </w:r>
      <w:r w:rsidR="00D428AC">
        <w:t xml:space="preserve"> -</w:t>
      </w:r>
      <w:r>
        <w:t xml:space="preserve"> </w:t>
      </w:r>
      <w:r w:rsidR="00C14AEA" w:rsidRPr="00C14AEA">
        <w:rPr>
          <w:rFonts w:ascii="Times New Roman" w:hAnsi="Times New Roman"/>
        </w:rPr>
        <w:t>R</w:t>
      </w:r>
      <w:r w:rsidR="00C14AEA" w:rsidRPr="00935CB8">
        <w:rPr>
          <w:rFonts w:ascii="Times New Roman" w:hAnsi="Times New Roman"/>
          <w:vertAlign w:val="subscript"/>
        </w:rPr>
        <w:t>0</w:t>
      </w:r>
      <w:r w:rsidRPr="00935CB8">
        <w:rPr>
          <w:vertAlign w:val="subscript"/>
        </w:rPr>
        <w:t xml:space="preserve"> </w:t>
      </w:r>
      <w:r>
        <w:t>is a crucial number and the basis for many models</w:t>
      </w:r>
      <w:r w:rsidR="00AD5996">
        <w:rPr>
          <w:rStyle w:val="EndnoteReference"/>
        </w:rPr>
        <w:endnoteReference w:id="64"/>
      </w:r>
      <w:r>
        <w:t xml:space="preserve">. </w:t>
      </w:r>
    </w:p>
    <w:p w14:paraId="37896188" w14:textId="77777777" w:rsidR="003F16EB" w:rsidRDefault="003F16EB" w:rsidP="003F16EB"/>
    <w:p w14:paraId="5108D88C" w14:textId="15F1AD6E" w:rsidR="003F16EB" w:rsidRDefault="00C14AEA" w:rsidP="003F16EB">
      <w:r>
        <w:t xml:space="preserve">What is </w:t>
      </w:r>
      <w:r w:rsidRPr="00C14AEA">
        <w:rPr>
          <w:rFonts w:ascii="Times New Roman" w:hAnsi="Times New Roman"/>
        </w:rPr>
        <w:t>R</w:t>
      </w:r>
      <w:r w:rsidRPr="00935CB8">
        <w:rPr>
          <w:rFonts w:ascii="Times New Roman" w:hAnsi="Times New Roman"/>
          <w:vertAlign w:val="subscript"/>
        </w:rPr>
        <w:t>0</w:t>
      </w:r>
      <w:r>
        <w:t xml:space="preserve"> and w</w:t>
      </w:r>
      <w:r w:rsidR="003F16EB">
        <w:t xml:space="preserve">hy is </w:t>
      </w:r>
      <w:r>
        <w:t>it</w:t>
      </w:r>
      <w:r w:rsidR="003F16EB">
        <w:t xml:space="preserve"> so important? </w:t>
      </w:r>
    </w:p>
    <w:p w14:paraId="0D41E72C" w14:textId="344E4047" w:rsidR="00C14AEA" w:rsidRDefault="00C14AEA" w:rsidP="003F16EB"/>
    <w:p w14:paraId="3904AD99" w14:textId="592F34D8" w:rsidR="00C14AEA" w:rsidRDefault="00C14AEA" w:rsidP="003F16EB">
      <w:r>
        <w:t xml:space="preserve">Here, ‘R’ means the reproductive number. </w:t>
      </w:r>
    </w:p>
    <w:p w14:paraId="4A84A4A5" w14:textId="77777777" w:rsidR="003F16EB" w:rsidRDefault="003F16EB" w:rsidP="003F16EB"/>
    <w:p w14:paraId="700B34BF" w14:textId="1767AD06" w:rsidR="00F73807" w:rsidRDefault="00935CB8" w:rsidP="003F16EB">
      <w:r w:rsidRPr="00935CB8">
        <w:t>The formal definition of a disease’s R</w:t>
      </w:r>
      <w:r w:rsidRPr="00935CB8">
        <w:rPr>
          <w:vertAlign w:val="subscript"/>
        </w:rPr>
        <w:t>0</w:t>
      </w:r>
      <w:r w:rsidRPr="00935CB8">
        <w:t xml:space="preserve"> is the number of cases, on average, an infected person will cause during their infectious period. E.g. if an infected person passes the virus to a total of three other people altogether, then R</w:t>
      </w:r>
      <w:r w:rsidRPr="00935CB8">
        <w:rPr>
          <w:vertAlign w:val="subscript"/>
        </w:rPr>
        <w:t xml:space="preserve">0 </w:t>
      </w:r>
      <w:r w:rsidRPr="00935CB8">
        <w:t>= 3.</w:t>
      </w:r>
    </w:p>
    <w:p w14:paraId="7F6575B9" w14:textId="77777777" w:rsidR="00935CB8" w:rsidRDefault="00935CB8" w:rsidP="003F16EB"/>
    <w:p w14:paraId="40BC592C" w14:textId="23B0A111" w:rsidR="00935CB8" w:rsidRDefault="00935CB8" w:rsidP="00935CB8">
      <w:r>
        <w:t>Strictly speaking R</w:t>
      </w:r>
      <w:r w:rsidRPr="00935CB8">
        <w:rPr>
          <w:vertAlign w:val="subscript"/>
        </w:rPr>
        <w:t>0</w:t>
      </w:r>
      <w:r>
        <w:t xml:space="preserve"> really only applies to the beginning of an outbreak, and as the spread </w:t>
      </w:r>
      <w:proofErr w:type="gramStart"/>
      <w:r>
        <w:t>progresses</w:t>
      </w:r>
      <w:proofErr w:type="gramEnd"/>
      <w:r>
        <w:t xml:space="preserve"> epidemiologists switch to another number: the Effective Reproductive Number, or R</w:t>
      </w:r>
      <w:r w:rsidRPr="00935CB8">
        <w:rPr>
          <w:vertAlign w:val="subscript"/>
        </w:rPr>
        <w:t>t</w:t>
      </w:r>
      <w:r>
        <w:t xml:space="preserve">. </w:t>
      </w:r>
    </w:p>
    <w:p w14:paraId="14B5D67D" w14:textId="77777777" w:rsidR="00935CB8" w:rsidRDefault="00935CB8" w:rsidP="00935CB8"/>
    <w:p w14:paraId="1EF2234C" w14:textId="77777777" w:rsidR="00935CB8" w:rsidRDefault="00935CB8" w:rsidP="00935CB8">
      <w:pPr>
        <w:spacing w:before="120" w:after="120"/>
      </w:pPr>
      <w:r>
        <w:t>If R</w:t>
      </w:r>
      <w:r w:rsidRPr="00935CB8">
        <w:rPr>
          <w:vertAlign w:val="subscript"/>
        </w:rPr>
        <w:t>t</w:t>
      </w:r>
      <w:r>
        <w:t xml:space="preserve"> equals 1, each existing infection causes one new infection. The disease will stay alive and stable, but there won’t be an outbreak or an epidemic.</w:t>
      </w:r>
    </w:p>
    <w:p w14:paraId="4A40E2B1" w14:textId="77777777" w:rsidR="00935CB8" w:rsidRDefault="00935CB8" w:rsidP="00935CB8">
      <w:pPr>
        <w:spacing w:before="120" w:after="120"/>
      </w:pPr>
      <w:r>
        <w:t>If R</w:t>
      </w:r>
      <w:r w:rsidRPr="00935CB8">
        <w:rPr>
          <w:vertAlign w:val="subscript"/>
        </w:rPr>
        <w:t>t</w:t>
      </w:r>
      <w:r>
        <w:t xml:space="preserve"> is more than 1, each existing infection causes more than one new infection. The disease will spread between people, and there may be an outbreak or epidemic.</w:t>
      </w:r>
    </w:p>
    <w:p w14:paraId="27EC5F4E" w14:textId="3645701A" w:rsidR="00C14AEA" w:rsidRDefault="00935CB8" w:rsidP="00935CB8">
      <w:pPr>
        <w:spacing w:before="120" w:after="120"/>
      </w:pPr>
      <w:r>
        <w:t>If R</w:t>
      </w:r>
      <w:r w:rsidRPr="00C167E0">
        <w:rPr>
          <w:vertAlign w:val="subscript"/>
        </w:rPr>
        <w:t>t</w:t>
      </w:r>
      <w:r>
        <w:t xml:space="preserve"> is less than 1, each existing infection causes less than one new infection. In this case, the disease will decline and eventually die </w:t>
      </w:r>
      <w:r w:rsidR="00C14AEA">
        <w:t>out</w:t>
      </w:r>
      <w:r w:rsidR="00C14AEA">
        <w:rPr>
          <w:rStyle w:val="EndnoteReference"/>
        </w:rPr>
        <w:endnoteReference w:id="65"/>
      </w:r>
      <w:r w:rsidR="00C14AEA">
        <w:t>.</w:t>
      </w:r>
    </w:p>
    <w:p w14:paraId="4ED41859" w14:textId="77777777" w:rsidR="003F16EB" w:rsidRDefault="003F16EB" w:rsidP="003F16EB"/>
    <w:p w14:paraId="0160FAE8" w14:textId="6189D923" w:rsidR="00C14AEA" w:rsidRDefault="00C14AEA" w:rsidP="00F73807">
      <w:r w:rsidRPr="00C14AEA">
        <w:rPr>
          <w:rFonts w:ascii="Times New Roman" w:hAnsi="Times New Roman"/>
        </w:rPr>
        <w:t>R</w:t>
      </w:r>
      <w:r w:rsidR="00935CB8" w:rsidRPr="00935CB8">
        <w:rPr>
          <w:rFonts w:ascii="Times New Roman" w:hAnsi="Times New Roman"/>
          <w:vertAlign w:val="subscript"/>
        </w:rPr>
        <w:t>MAX</w:t>
      </w:r>
      <w:r w:rsidRPr="00C14AEA">
        <w:t xml:space="preserve"> represents the </w:t>
      </w:r>
      <w:r w:rsidR="00C167E0">
        <w:t>maximum</w:t>
      </w:r>
      <w:r w:rsidRPr="00C14AEA">
        <w:t xml:space="preserve"> epidemic potential of a pathogen. It describes what would happen if an infectious person were to enter a fully susceptible community, and therefore is an estimate based on an idealized scenario. In practice, the disease will not spread at the same rate forever, because eventually almost everyone will be infected and so it cannot spread any further; the rate of spread will also be affected by people taking steps like social distancing to actively reduce it.</w:t>
      </w:r>
    </w:p>
    <w:p w14:paraId="2D9311CE" w14:textId="570C1123" w:rsidR="00C14AEA" w:rsidRDefault="00C14AEA" w:rsidP="00C14AEA">
      <w:pPr>
        <w:pStyle w:val="Heading3"/>
      </w:pPr>
      <w:bookmarkStart w:id="106" w:name="_Toc37754577"/>
      <w:r>
        <w:t xml:space="preserve">Beta </w:t>
      </w:r>
      <w:r w:rsidRPr="00F73807">
        <w:rPr>
          <w:rFonts w:ascii="Calibri" w:hAnsi="Calibri" w:cs="Calibri"/>
          <w:color w:val="000000"/>
        </w:rPr>
        <w:t>ß</w:t>
      </w:r>
      <w:r>
        <w:t xml:space="preserve"> and Gamma </w:t>
      </w:r>
      <w:r w:rsidRPr="00F73807">
        <w:rPr>
          <w:rFonts w:ascii="Calibri" w:hAnsi="Calibri" w:cs="Calibri"/>
          <w:color w:val="000000"/>
        </w:rPr>
        <w:t>γ</w:t>
      </w:r>
      <w:bookmarkEnd w:id="106"/>
    </w:p>
    <w:p w14:paraId="773F9237" w14:textId="28516272" w:rsidR="003F16EB" w:rsidRDefault="00C14AEA" w:rsidP="003F16EB">
      <w:r w:rsidRPr="00C14AEA">
        <w:rPr>
          <w:rFonts w:ascii="Times New Roman" w:hAnsi="Times New Roman"/>
        </w:rPr>
        <w:t>R</w:t>
      </w:r>
      <w:r w:rsidRPr="006F6BC9">
        <w:rPr>
          <w:rFonts w:ascii="Times New Roman" w:hAnsi="Times New Roman"/>
          <w:vertAlign w:val="subscript"/>
        </w:rPr>
        <w:t>0</w:t>
      </w:r>
      <w:r w:rsidR="003F16EB">
        <w:t xml:space="preserve"> </w:t>
      </w:r>
      <w:r w:rsidR="006F6BC9" w:rsidRPr="006F6BC9">
        <w:t>is affected by the properties of the pathogen, such as how infectious it is. It is a dependent variable whose value varies depending on the host population, for instance, how susceptible the host is due to nutritional status or other illnesses that may compromise one’s immune system. Other variables that affect R</w:t>
      </w:r>
      <w:r w:rsidR="006F6BC9" w:rsidRPr="006F6BC9">
        <w:rPr>
          <w:vertAlign w:val="subscript"/>
        </w:rPr>
        <w:t>0</w:t>
      </w:r>
      <w:r w:rsidR="006F6BC9" w:rsidRPr="006F6BC9">
        <w:t xml:space="preserve"> are the environment, including things like demographics, socioeconomic and climatic factors.</w:t>
      </w:r>
    </w:p>
    <w:p w14:paraId="73955817" w14:textId="67CA0BEC" w:rsidR="00F73807" w:rsidRDefault="00F73807" w:rsidP="003F16EB"/>
    <w:p w14:paraId="4D385525" w14:textId="34A2EBC2" w:rsidR="00F73807" w:rsidRDefault="00F73807" w:rsidP="003F16EB">
      <w:r>
        <w:t xml:space="preserve">Two </w:t>
      </w:r>
      <w:r w:rsidR="006F6BC9">
        <w:t>values</w:t>
      </w:r>
      <w:r>
        <w:t xml:space="preserve"> related to </w:t>
      </w:r>
      <w:r w:rsidR="00C14AEA" w:rsidRPr="00C14AEA">
        <w:rPr>
          <w:rFonts w:ascii="Times New Roman" w:hAnsi="Times New Roman"/>
        </w:rPr>
        <w:t>R</w:t>
      </w:r>
      <w:r w:rsidR="00C14AEA" w:rsidRPr="006F6BC9">
        <w:rPr>
          <w:rFonts w:ascii="Times New Roman" w:hAnsi="Times New Roman"/>
          <w:vertAlign w:val="subscript"/>
        </w:rPr>
        <w:t>0</w:t>
      </w:r>
      <w:r>
        <w:t xml:space="preserve"> are </w:t>
      </w:r>
    </w:p>
    <w:p w14:paraId="64B5FE9F" w14:textId="225CE445" w:rsidR="00F73807" w:rsidRPr="00F73807" w:rsidRDefault="00F73807" w:rsidP="00ED2C36">
      <w:pPr>
        <w:pStyle w:val="ListParagraph"/>
        <w:numPr>
          <w:ilvl w:val="0"/>
          <w:numId w:val="7"/>
        </w:numPr>
        <w:rPr>
          <w:rFonts w:ascii="Calibri" w:hAnsi="Calibri" w:cs="Calibri"/>
          <w:color w:val="000000"/>
        </w:rPr>
      </w:pPr>
      <w:r w:rsidRPr="00F73807">
        <w:rPr>
          <w:rFonts w:ascii="Calibri" w:hAnsi="Calibri" w:cs="Calibri"/>
          <w:color w:val="000000"/>
        </w:rPr>
        <w:t xml:space="preserve">ß, </w:t>
      </w:r>
      <w:r w:rsidR="006F6BC9" w:rsidRPr="006F6BC9">
        <w:rPr>
          <w:rFonts w:ascii="Calibri" w:hAnsi="Calibri" w:cs="Calibri"/>
          <w:color w:val="000000"/>
        </w:rPr>
        <w:t>the proportion of susceptible people who become infected per</w:t>
      </w:r>
      <w:r w:rsidR="006F6BC9">
        <w:rPr>
          <w:rFonts w:ascii="Calibri" w:hAnsi="Calibri" w:cs="Calibri"/>
          <w:color w:val="000000"/>
        </w:rPr>
        <w:t xml:space="preserve"> </w:t>
      </w:r>
      <w:r w:rsidR="006F6BC9" w:rsidRPr="006F6BC9">
        <w:rPr>
          <w:rFonts w:ascii="Calibri" w:hAnsi="Calibri" w:cs="Calibri"/>
          <w:color w:val="000000"/>
        </w:rPr>
        <w:t>day. This number is a function of the rate at which susceptible people come into contact with infectious people.</w:t>
      </w:r>
    </w:p>
    <w:p w14:paraId="7BCC8978" w14:textId="1938E356" w:rsidR="00F73807" w:rsidRDefault="00F73807" w:rsidP="00ED2C36">
      <w:pPr>
        <w:pStyle w:val="ListParagraph"/>
        <w:numPr>
          <w:ilvl w:val="0"/>
          <w:numId w:val="7"/>
        </w:numPr>
      </w:pPr>
      <w:r w:rsidRPr="00F73807">
        <w:rPr>
          <w:rFonts w:ascii="Calibri" w:hAnsi="Calibri" w:cs="Calibri"/>
          <w:color w:val="000000"/>
        </w:rPr>
        <w:t xml:space="preserve">γ, </w:t>
      </w:r>
      <w:r w:rsidR="006F6BC9" w:rsidRPr="006F6BC9">
        <w:rPr>
          <w:rFonts w:ascii="Calibri" w:hAnsi="Calibri" w:cs="Calibri"/>
          <w:color w:val="000000"/>
        </w:rPr>
        <w:t>the proportion of those infected who become non-infectious per</w:t>
      </w:r>
      <w:r w:rsidR="006F6BC9">
        <w:rPr>
          <w:rFonts w:ascii="Calibri" w:hAnsi="Calibri" w:cs="Calibri"/>
          <w:color w:val="000000"/>
        </w:rPr>
        <w:t xml:space="preserve"> </w:t>
      </w:r>
      <w:r w:rsidR="006F6BC9" w:rsidRPr="006F6BC9">
        <w:rPr>
          <w:rFonts w:ascii="Calibri" w:hAnsi="Calibri" w:cs="Calibri"/>
          <w:color w:val="000000"/>
        </w:rPr>
        <w:t>day. This is sometimes known as the recovery rate, and for the purpose of our modelling we’ll assume this to be a fixed number.</w:t>
      </w:r>
    </w:p>
    <w:p w14:paraId="794BB0C9" w14:textId="4509319A" w:rsidR="00F73807" w:rsidRDefault="00F73807" w:rsidP="003F16EB"/>
    <w:p w14:paraId="23071214" w14:textId="4C430873" w:rsidR="00C343A6" w:rsidRDefault="006F6BC9" w:rsidP="003F16EB">
      <w:r w:rsidRPr="006F6BC9">
        <w:t>Epidemiologists use the following equation</w:t>
      </w:r>
      <w:r>
        <w:t>s</w:t>
      </w:r>
      <w:r w:rsidRPr="006F6BC9">
        <w:t xml:space="preserve"> to define the relationship between these key values</w:t>
      </w:r>
      <w:r>
        <w:t xml:space="preserve">: </w:t>
      </w:r>
    </w:p>
    <w:p w14:paraId="42A7F4B3" w14:textId="77777777" w:rsidR="00C167E0" w:rsidRPr="00C167E0" w:rsidRDefault="00C167E0" w:rsidP="003F16EB"/>
    <w:p w14:paraId="6D509D79" w14:textId="253CB4FF" w:rsidR="00C343A6" w:rsidRPr="00C343A6" w:rsidRDefault="005D12CC" w:rsidP="003F16EB">
      <w:pPr>
        <w:rPr>
          <w:sz w:val="44"/>
          <w:szCs w:val="44"/>
        </w:rPr>
      </w:pPr>
      <m:oMathPara>
        <m:oMath>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r>
            <w:rPr>
              <w:rFonts w:ascii="Cambria Math" w:hAnsi="Cambria Math"/>
              <w:sz w:val="44"/>
              <w:szCs w:val="44"/>
            </w:rPr>
            <m:t>=</m:t>
          </m:r>
          <m:f>
            <m:fPr>
              <m:ctrlPr>
                <w:rPr>
                  <w:rFonts w:ascii="Cambria Math" w:hAnsi="Cambria Math" w:cs="Calibri"/>
                  <w:color w:val="000000"/>
                  <w:sz w:val="44"/>
                  <w:szCs w:val="44"/>
                </w:rPr>
              </m:ctrlPr>
            </m:fPr>
            <m:num>
              <m:r>
                <m:rPr>
                  <m:sty m:val="p"/>
                </m:rPr>
                <w:rPr>
                  <w:rFonts w:ascii="Cambria Math" w:hAnsi="Cambria Math" w:cs="Calibri"/>
                  <w:color w:val="000000"/>
                  <w:sz w:val="44"/>
                  <w:szCs w:val="44"/>
                </w:rPr>
                <m:t>ß</m:t>
              </m:r>
            </m:num>
            <m:den>
              <m:r>
                <m:rPr>
                  <m:sty m:val="p"/>
                </m:rPr>
                <w:rPr>
                  <w:rFonts w:ascii="Cambria Math" w:hAnsi="Cambria Math" w:cs="Calibri"/>
                  <w:color w:val="000000"/>
                  <w:sz w:val="44"/>
                  <w:szCs w:val="44"/>
                </w:rPr>
                <m:t>γ</m:t>
              </m:r>
            </m:den>
          </m:f>
        </m:oMath>
      </m:oMathPara>
    </w:p>
    <w:p w14:paraId="2FB27379" w14:textId="5948DE5B" w:rsidR="00F73807" w:rsidRDefault="006F6BC9" w:rsidP="003F16EB">
      <w:r w:rsidRPr="006F6BC9">
        <w:t xml:space="preserve">  </w:t>
      </w:r>
    </w:p>
    <w:p w14:paraId="6CA2C895" w14:textId="46CDE4DE" w:rsidR="00C343A6" w:rsidRPr="00C343A6" w:rsidRDefault="005D12CC" w:rsidP="00C343A6">
      <w:pPr>
        <w:rPr>
          <w:color w:val="000000"/>
          <w:sz w:val="44"/>
          <w:szCs w:val="44"/>
        </w:rPr>
      </w:pPr>
      <m:oMathPara>
        <m:oMath>
          <m:sSub>
            <m:sSubPr>
              <m:ctrlPr>
                <w:rPr>
                  <w:rFonts w:ascii="Cambria Math" w:hAnsi="Cambria Math"/>
                  <w:sz w:val="44"/>
                  <w:szCs w:val="44"/>
                </w:rPr>
              </m:ctrlPr>
            </m:sSubPr>
            <m:e>
              <m:r>
                <m:rPr>
                  <m:sty m:val="p"/>
                </m:rPr>
                <w:rPr>
                  <w:rFonts w:ascii="Cambria Math" w:hAnsi="Cambria Math" w:cs="Calibri"/>
                  <w:color w:val="000000"/>
                  <w:sz w:val="44"/>
                  <w:szCs w:val="44"/>
                </w:rPr>
                <m:t xml:space="preserve">ß= </m:t>
              </m:r>
              <m:r>
                <w:rPr>
                  <w:rFonts w:ascii="Cambria Math" w:hAnsi="Cambria Math"/>
                  <w:sz w:val="44"/>
                  <w:szCs w:val="44"/>
                </w:rPr>
                <m:t>R</m:t>
              </m:r>
            </m:e>
            <m:sub>
              <m:r>
                <w:rPr>
                  <w:rFonts w:ascii="Cambria Math" w:hAnsi="Cambria Math"/>
                  <w:sz w:val="44"/>
                  <w:szCs w:val="44"/>
                </w:rPr>
                <m:t xml:space="preserve">0 </m:t>
              </m:r>
            </m:sub>
          </m:sSub>
          <m:r>
            <m:rPr>
              <m:sty m:val="p"/>
            </m:rPr>
            <w:rPr>
              <w:rFonts w:ascii="Cambria Math" w:hAnsi="Cambria Math" w:cs="Calibri"/>
              <w:color w:val="000000"/>
              <w:sz w:val="44"/>
              <w:szCs w:val="44"/>
            </w:rPr>
            <m:t>γ</m:t>
          </m:r>
        </m:oMath>
      </m:oMathPara>
    </w:p>
    <w:p w14:paraId="63D1FB07" w14:textId="77777777" w:rsidR="00C343A6" w:rsidRPr="00C343A6" w:rsidRDefault="00C343A6" w:rsidP="00C343A6">
      <w:pPr>
        <w:rPr>
          <w:color w:val="000000"/>
          <w:sz w:val="44"/>
          <w:szCs w:val="44"/>
        </w:rPr>
      </w:pPr>
    </w:p>
    <w:p w14:paraId="00B4D543" w14:textId="09982858" w:rsidR="00C343A6" w:rsidRPr="00C343A6" w:rsidRDefault="00C343A6" w:rsidP="00C343A6">
      <w:pPr>
        <w:rPr>
          <w:sz w:val="44"/>
          <w:szCs w:val="44"/>
        </w:rPr>
      </w:pPr>
      <m:oMathPara>
        <m:oMath>
          <m:r>
            <m:rPr>
              <m:sty m:val="p"/>
            </m:rPr>
            <w:rPr>
              <w:rFonts w:ascii="Cambria Math" w:hAnsi="Cambria Math" w:cs="Calibri"/>
              <w:color w:val="000000"/>
              <w:sz w:val="44"/>
              <w:szCs w:val="44"/>
            </w:rPr>
            <m:t>γ</m:t>
          </m:r>
          <m:r>
            <m:rPr>
              <m:sty m:val="p"/>
            </m:rPr>
            <w:rPr>
              <w:rFonts w:ascii="Cambria Math" w:hAnsi="Cambria Math"/>
              <w:sz w:val="44"/>
              <w:szCs w:val="44"/>
            </w:rPr>
            <m:t>=</m:t>
          </m:r>
          <m:f>
            <m:fPr>
              <m:ctrlPr>
                <w:rPr>
                  <w:rFonts w:ascii="Cambria Math" w:hAnsi="Cambria Math"/>
                  <w:i/>
                  <w:sz w:val="44"/>
                  <w:szCs w:val="44"/>
                </w:rPr>
              </m:ctrlPr>
            </m:fPr>
            <m:num>
              <m:r>
                <m:rPr>
                  <m:sty m:val="p"/>
                </m:rPr>
                <w:rPr>
                  <w:rFonts w:ascii="Cambria Math" w:hAnsi="Cambria Math" w:cs="Calibri"/>
                  <w:color w:val="000000"/>
                  <w:sz w:val="44"/>
                  <w:szCs w:val="44"/>
                </w:rPr>
                <m:t>ß</m:t>
              </m:r>
            </m:num>
            <m:den>
              <m:sSub>
                <m:sSubPr>
                  <m:ctrlPr>
                    <w:rPr>
                      <w:rFonts w:ascii="Cambria Math" w:hAnsi="Cambria Math"/>
                      <w:sz w:val="44"/>
                      <w:szCs w:val="44"/>
                    </w:rPr>
                  </m:ctrlPr>
                </m:sSubPr>
                <m:e>
                  <m:r>
                    <w:rPr>
                      <w:rFonts w:ascii="Cambria Math" w:hAnsi="Cambria Math"/>
                      <w:sz w:val="44"/>
                      <w:szCs w:val="44"/>
                    </w:rPr>
                    <m:t>R</m:t>
                  </m:r>
                </m:e>
                <m:sub>
                  <m:r>
                    <w:rPr>
                      <w:rFonts w:ascii="Cambria Math" w:hAnsi="Cambria Math"/>
                      <w:sz w:val="44"/>
                      <w:szCs w:val="44"/>
                    </w:rPr>
                    <m:t xml:space="preserve">0 </m:t>
                  </m:r>
                </m:sub>
              </m:sSub>
            </m:den>
          </m:f>
        </m:oMath>
      </m:oMathPara>
    </w:p>
    <w:p w14:paraId="5B873255" w14:textId="77777777" w:rsidR="00C343A6" w:rsidRDefault="00C343A6" w:rsidP="003F16EB"/>
    <w:p w14:paraId="411E0D40" w14:textId="4BAC389A" w:rsidR="00C343A6" w:rsidRDefault="00C343A6" w:rsidP="00C343A6">
      <w:r w:rsidRPr="00C343A6">
        <w:t>The subject of th</w:t>
      </w:r>
      <w:r>
        <w:t>ese</w:t>
      </w:r>
      <w:r w:rsidRPr="00C343A6">
        <w:t xml:space="preserve"> formula</w:t>
      </w:r>
      <w:r>
        <w:t>e</w:t>
      </w:r>
      <w:r w:rsidRPr="00C343A6">
        <w:t xml:space="preserve"> ha</w:t>
      </w:r>
      <w:r>
        <w:t>s</w:t>
      </w:r>
      <w:r w:rsidRPr="00C343A6">
        <w:t xml:space="preserve"> been rewritten three different ways but algebraically each formula is the same.</w:t>
      </w:r>
    </w:p>
    <w:p w14:paraId="6275BB5D" w14:textId="67479B4F" w:rsidR="006F6BC9" w:rsidRDefault="006F6BC9" w:rsidP="00C343A6">
      <w:pPr>
        <w:pStyle w:val="Heading2"/>
      </w:pPr>
      <w:bookmarkStart w:id="107" w:name="_Toc37754578"/>
      <w:r>
        <w:t>The Logistic Function</w:t>
      </w:r>
      <w:bookmarkEnd w:id="107"/>
    </w:p>
    <w:p w14:paraId="27CE9233" w14:textId="2592D4D1" w:rsidR="006F6BC9" w:rsidRPr="006F6BC9" w:rsidRDefault="006F6BC9" w:rsidP="006F6BC9">
      <w:pPr>
        <w:rPr>
          <w:i/>
          <w:iCs/>
        </w:rPr>
      </w:pPr>
      <w:r w:rsidRPr="006F6BC9">
        <w:rPr>
          <w:i/>
          <w:iCs/>
        </w:rPr>
        <w:t>This section, and the following section “What is an Inflection Point?” are based on a Wired article called ‘</w:t>
      </w:r>
      <w:hyperlink r:id="rId61" w:history="1">
        <w:r w:rsidRPr="006F6BC9">
          <w:rPr>
            <w:rStyle w:val="Hyperlink"/>
            <w:i/>
            <w:iCs/>
          </w:rPr>
          <w:t>The Promising Math Behind ‘Flattening the Curve’</w:t>
        </w:r>
      </w:hyperlink>
      <w:r w:rsidRPr="006F6BC9">
        <w:rPr>
          <w:i/>
          <w:iCs/>
        </w:rPr>
        <w:t xml:space="preserve"> The article contains Python models which you can work with.  </w:t>
      </w:r>
    </w:p>
    <w:p w14:paraId="515C010A" w14:textId="77777777" w:rsidR="006F6BC9" w:rsidRDefault="006F6BC9" w:rsidP="006F6BC9"/>
    <w:p w14:paraId="59A1BC72" w14:textId="0432B175" w:rsidR="006F6BC9" w:rsidRDefault="006F6BC9" w:rsidP="006F6BC9">
      <w:r>
        <w:t xml:space="preserve">Another useful tool used to study pandemics is the logistic function. </w:t>
      </w:r>
    </w:p>
    <w:p w14:paraId="2CC73D34" w14:textId="77777777" w:rsidR="006F6BC9" w:rsidRDefault="006F6BC9" w:rsidP="006F6BC9"/>
    <w:p w14:paraId="7283BAEB" w14:textId="77777777" w:rsidR="006F6BC9" w:rsidRDefault="006F6BC9" w:rsidP="006F6BC9">
      <w:r>
        <w:t xml:space="preserve">As we have seen in the early days, a </w:t>
      </w:r>
      <w:proofErr w:type="gramStart"/>
      <w:r>
        <w:t>pandemic spreads</w:t>
      </w:r>
      <w:proofErr w:type="gramEnd"/>
      <w:r>
        <w:t xml:space="preserve"> exponentially, however will not grow like that forever. No population is infinite and the population size </w:t>
      </w:r>
      <w:r w:rsidRPr="006F6BC9">
        <w:rPr>
          <w:i/>
          <w:iCs/>
        </w:rPr>
        <w:t>N</w:t>
      </w:r>
      <w:r w:rsidRPr="006F6BC9">
        <w:rPr>
          <w:i/>
          <w:iCs/>
          <w:vertAlign w:val="subscript"/>
        </w:rPr>
        <w:t>MAX</w:t>
      </w:r>
      <w:r>
        <w:t xml:space="preserve">   determines the total possible number of people who could become infected. As fewer and fewer healthy people are left to infect, and policy levers are implemented the spread will slow down.  The exponential function used in the previous section will no longer be a good model.</w:t>
      </w:r>
    </w:p>
    <w:p w14:paraId="42A6D111" w14:textId="77777777" w:rsidR="006F6BC9" w:rsidRDefault="006F6BC9" w:rsidP="006F6BC9"/>
    <w:p w14:paraId="14AF5138" w14:textId="77777777" w:rsidR="006F6BC9" w:rsidRDefault="006F6BC9" w:rsidP="006F6BC9">
      <w:r>
        <w:t>As the rate of infections slows in the population a different function, called a logistic function, becomes a more useful model.</w:t>
      </w:r>
    </w:p>
    <w:p w14:paraId="24CB953B" w14:textId="77777777" w:rsidR="006F6BC9" w:rsidRDefault="006F6BC9" w:rsidP="006F6BC9"/>
    <w:p w14:paraId="42B19D33" w14:textId="4FCF593C" w:rsidR="006F6BC9" w:rsidRDefault="006F6BC9" w:rsidP="006F6BC9">
      <w:r>
        <w:t xml:space="preserve">In the Time Series section, we learned how the gradient or slope of a function determines how one variable changes with respect to the other. A positive gradient is increasing, a negative gradient is decreasing and when the gradient is 0 the function is neither increasing nor decreasing. In our exponential model the change in the total number of cases (∆N) and the change in time period (∆t) is linear and can be represented by:  </w:t>
      </w:r>
    </w:p>
    <w:p w14:paraId="609F40F1" w14:textId="77777777" w:rsidR="00C343A6" w:rsidRDefault="00C343A6" w:rsidP="006F6BC9"/>
    <w:p w14:paraId="1C61C10C" w14:textId="437802A8" w:rsidR="006F6BC9" w:rsidRPr="00C343A6" w:rsidRDefault="005D12CC" w:rsidP="00D25F1E">
      <w:pPr>
        <w:rPr>
          <w:sz w:val="36"/>
          <w:szCs w:val="36"/>
        </w:rPr>
      </w:pPr>
      <m:oMathPara>
        <m:oMath>
          <m:f>
            <m:fPr>
              <m:ctrlPr>
                <w:rPr>
                  <w:rFonts w:ascii="Cambria Math" w:hAnsi="Cambria Math"/>
                  <w:sz w:val="36"/>
                  <w:szCs w:val="36"/>
                </w:rPr>
              </m:ctrlPr>
            </m:fPr>
            <m:num>
              <m:r>
                <m:rPr>
                  <m:sty m:val="p"/>
                </m:rPr>
                <w:rPr>
                  <w:rFonts w:ascii="Cambria Math" w:hAnsi="Cambria Math"/>
                  <w:sz w:val="36"/>
                  <w:szCs w:val="36"/>
                </w:rPr>
                <m:t>∆</m:t>
              </m:r>
              <m:r>
                <w:rPr>
                  <w:rFonts w:ascii="Cambria Math" w:hAnsi="Cambria Math"/>
                  <w:sz w:val="36"/>
                  <w:szCs w:val="36"/>
                </w:rPr>
                <m:t>N</m:t>
              </m:r>
            </m:num>
            <m:den>
              <m:r>
                <m:rPr>
                  <m:sty m:val="p"/>
                </m:rPr>
                <w:rPr>
                  <w:rFonts w:ascii="Cambria Math" w:hAnsi="Cambria Math"/>
                  <w:sz w:val="36"/>
                  <w:szCs w:val="36"/>
                </w:rPr>
                <m:t>∆</m:t>
              </m:r>
              <m:r>
                <w:rPr>
                  <w:rFonts w:ascii="Cambria Math" w:hAnsi="Cambria Math"/>
                  <w:sz w:val="36"/>
                  <w:szCs w:val="36"/>
                </w:rPr>
                <m:t>t</m:t>
              </m:r>
              <m:r>
                <m:rPr>
                  <m:sty m:val="p"/>
                </m:rPr>
                <w:rPr>
                  <w:rFonts w:ascii="Cambria Math" w:hAnsi="Cambria Math"/>
                  <w:sz w:val="36"/>
                  <w:szCs w:val="36"/>
                </w:rPr>
                <m:t xml:space="preserve"> </m:t>
              </m:r>
            </m:den>
          </m:f>
          <m:r>
            <m:rPr>
              <m:sty m:val="p"/>
            </m:rPr>
            <w:rPr>
              <w:rFonts w:ascii="Cambria Math" w:hAnsi="Cambria Math"/>
              <w:sz w:val="36"/>
              <w:szCs w:val="36"/>
            </w:rPr>
            <m:t>=</m:t>
          </m:r>
          <m:r>
            <w:rPr>
              <w:rFonts w:ascii="Cambria Math" w:hAnsi="Cambria Math"/>
              <w:sz w:val="36"/>
              <w:szCs w:val="36"/>
            </w:rPr>
            <m:t>aN</m:t>
          </m:r>
        </m:oMath>
      </m:oMathPara>
    </w:p>
    <w:p w14:paraId="6E0AAEBC" w14:textId="2ADE5BFB" w:rsidR="006F6BC9" w:rsidRDefault="006F6BC9" w:rsidP="006F6BC9"/>
    <w:p w14:paraId="77FA728D" w14:textId="77777777" w:rsidR="006F6BC9" w:rsidRDefault="006F6BC9" w:rsidP="006F6BC9">
      <w:r>
        <w:t xml:space="preserve">where </w:t>
      </w:r>
      <w:r w:rsidRPr="00F80739">
        <w:rPr>
          <w:i/>
          <w:iCs/>
        </w:rPr>
        <w:t xml:space="preserve">a </w:t>
      </w:r>
      <w:r>
        <w:t xml:space="preserve">is the rate of infection, and </w:t>
      </w:r>
      <w:r w:rsidRPr="00F80739">
        <w:rPr>
          <w:i/>
          <w:iCs/>
        </w:rPr>
        <w:t>N</w:t>
      </w:r>
      <w:r>
        <w:t xml:space="preserve"> is the number already infected. This is the defining feature of an exponential function: the rate of change is proportional to the value. </w:t>
      </w:r>
    </w:p>
    <w:p w14:paraId="5E09753F" w14:textId="77777777" w:rsidR="006F6BC9" w:rsidRDefault="006F6BC9" w:rsidP="006F6BC9"/>
    <w:p w14:paraId="2BE3CCA0" w14:textId="77777777" w:rsidR="006F6BC9" w:rsidRDefault="006F6BC9" w:rsidP="006F6BC9">
      <w:r>
        <w:t xml:space="preserve">A logistic function is similar to the exponential function in some </w:t>
      </w:r>
      <w:proofErr w:type="gramStart"/>
      <w:r>
        <w:t>ways, but</w:t>
      </w:r>
      <w:proofErr w:type="gramEnd"/>
      <w:r>
        <w:t xml:space="preserve"> represents a situation that changes as the virus spreads, allowing a more realistic model of the epidemic to be developed. Implementing practices like social distancing and other levers can reduce the infection rate. The logistical levers implemented will have an effect on the number of people infected (</w:t>
      </w:r>
      <w:r w:rsidRPr="008876B9">
        <w:rPr>
          <w:i/>
          <w:iCs/>
        </w:rPr>
        <w:t>N</w:t>
      </w:r>
      <w:r>
        <w:t>) and the infection rate in the population (</w:t>
      </w:r>
      <w:r w:rsidRPr="008876B9">
        <w:rPr>
          <w:i/>
          <w:iCs/>
        </w:rPr>
        <w:t>a</w:t>
      </w:r>
      <w:r>
        <w:t xml:space="preserve">).  </w:t>
      </w:r>
    </w:p>
    <w:p w14:paraId="5D2DEEB0" w14:textId="77777777" w:rsidR="006F6BC9" w:rsidRDefault="006F6BC9" w:rsidP="006F6BC9"/>
    <w:p w14:paraId="462ACA9A" w14:textId="77777777" w:rsidR="006F6BC9" w:rsidRDefault="006F6BC9" w:rsidP="006F6BC9">
      <w:r>
        <w:lastRenderedPageBreak/>
        <w:t xml:space="preserve">A logistic function is useful when the epidemic is modelled by the formula: </w:t>
      </w:r>
    </w:p>
    <w:p w14:paraId="72AB48AA" w14:textId="77777777" w:rsidR="006F6BC9" w:rsidRDefault="006F6BC9" w:rsidP="006F6BC9"/>
    <w:p w14:paraId="300F8FFB" w14:textId="3218B7A2" w:rsidR="006F6BC9" w:rsidRPr="00BC24E2" w:rsidRDefault="005D12CC" w:rsidP="00D25F1E">
      <m:oMathPara>
        <m:oMath>
          <m:f>
            <m:fPr>
              <m:ctrlPr>
                <w:rPr>
                  <w:rFonts w:ascii="Cambria Math" w:hAnsi="Cambria Math"/>
                  <w:sz w:val="32"/>
                  <w:szCs w:val="32"/>
                </w:rPr>
              </m:ctrlPr>
            </m:fPr>
            <m:num>
              <m:r>
                <m:rPr>
                  <m:sty m:val="p"/>
                </m:rPr>
                <w:rPr>
                  <w:rFonts w:ascii="Cambria Math" w:hAnsi="Cambria Math"/>
                  <w:sz w:val="32"/>
                  <w:szCs w:val="32"/>
                </w:rPr>
                <m:t>∆</m:t>
              </m:r>
              <m:r>
                <w:rPr>
                  <w:rFonts w:ascii="Cambria Math" w:hAnsi="Cambria Math"/>
                  <w:sz w:val="32"/>
                  <w:szCs w:val="32"/>
                </w:rPr>
                <m:t>N</m:t>
              </m:r>
            </m:num>
            <m:den>
              <m:r>
                <m:rPr>
                  <m:sty m:val="p"/>
                </m:rPr>
                <w:rPr>
                  <w:rFonts w:ascii="Cambria Math" w:hAnsi="Cambria Math"/>
                  <w:sz w:val="32"/>
                  <w:szCs w:val="32"/>
                </w:rPr>
                <m:t>∆</m:t>
              </m:r>
              <m:r>
                <w:rPr>
                  <w:rFonts w:ascii="Cambria Math" w:hAnsi="Cambria Math"/>
                  <w:sz w:val="32"/>
                  <w:szCs w:val="32"/>
                </w:rPr>
                <m:t>t</m:t>
              </m:r>
            </m:den>
          </m:f>
          <m:r>
            <m:rPr>
              <m:sty m:val="p"/>
            </m:rPr>
            <w:rPr>
              <w:rFonts w:ascii="Cambria Math" w:hAnsi="Cambria Math"/>
              <w:sz w:val="32"/>
              <w:szCs w:val="32"/>
            </w:rPr>
            <m:t>=</m:t>
          </m:r>
          <m:r>
            <w:rPr>
              <w:rFonts w:ascii="Cambria Math" w:hAnsi="Cambria Math"/>
              <w:sz w:val="32"/>
              <w:szCs w:val="32"/>
            </w:rPr>
            <m:t>a</m:t>
          </m:r>
          <m:d>
            <m:dPr>
              <m:ctrlPr>
                <w:rPr>
                  <w:rFonts w:ascii="Cambria Math" w:hAnsi="Cambria Math"/>
                  <w:sz w:val="32"/>
                  <w:szCs w:val="32"/>
                </w:rPr>
              </m:ctrlPr>
            </m:dPr>
            <m:e>
              <w:bookmarkStart w:id="108" w:name="_Hlk37166782"/>
              <m:r>
                <m:rPr>
                  <m:sty m:val="p"/>
                </m:rPr>
                <w:rPr>
                  <w:rFonts w:ascii="Cambria Math" w:hAnsi="Cambria Math"/>
                  <w:sz w:val="32"/>
                  <w:szCs w:val="32"/>
                </w:rPr>
                <m:t xml:space="preserve">1-  </m:t>
              </m:r>
              <m:f>
                <m:fPr>
                  <m:ctrlPr>
                    <w:rPr>
                      <w:rFonts w:ascii="Cambria Math" w:hAnsi="Cambria Math"/>
                      <w:sz w:val="32"/>
                      <w:szCs w:val="32"/>
                    </w:rPr>
                  </m:ctrlPr>
                </m:fPr>
                <m:num>
                  <m:r>
                    <w:rPr>
                      <w:rFonts w:ascii="Cambria Math" w:hAnsi="Cambria Math"/>
                      <w:sz w:val="32"/>
                      <w:szCs w:val="32"/>
                    </w:rPr>
                    <m:t>N</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MAX</m:t>
                      </m:r>
                    </m:sub>
                  </m:sSub>
                </m:den>
              </m:f>
              <w:bookmarkEnd w:id="108"/>
            </m:e>
          </m:d>
          <m:r>
            <w:rPr>
              <w:rFonts w:ascii="Cambria Math" w:hAnsi="Cambria Math"/>
              <w:sz w:val="32"/>
              <w:szCs w:val="32"/>
            </w:rPr>
            <m:t>N</m:t>
          </m:r>
          <m:r>
            <m:rPr>
              <m:sty m:val="p"/>
            </m:rPr>
            <w:rPr>
              <w:rFonts w:ascii="Cambria Math" w:hAnsi="Cambria Math"/>
              <w:sz w:val="32"/>
              <w:szCs w:val="32"/>
            </w:rPr>
            <m:t xml:space="preserve"> </m:t>
          </m:r>
        </m:oMath>
      </m:oMathPara>
    </w:p>
    <w:p w14:paraId="60134B27" w14:textId="77777777" w:rsidR="006F6BC9" w:rsidRDefault="006F6BC9" w:rsidP="006F6BC9"/>
    <w:p w14:paraId="2F7B856D" w14:textId="66135FF3" w:rsidR="006F6BC9" w:rsidRPr="006F6BC9" w:rsidRDefault="006F6BC9" w:rsidP="006F6BC9">
      <w:r>
        <w:t xml:space="preserve">In this formula, </w:t>
      </w:r>
      <w:r w:rsidRPr="0017293A">
        <w:rPr>
          <w:i/>
          <w:iCs/>
        </w:rPr>
        <w:t>N</w:t>
      </w:r>
      <w:r w:rsidR="00C167E0">
        <w:rPr>
          <w:i/>
          <w:iCs/>
          <w:vertAlign w:val="subscript"/>
        </w:rPr>
        <w:t>MAX</w:t>
      </w:r>
      <w:r>
        <w:t xml:space="preserve"> represents the </w:t>
      </w:r>
      <w:r w:rsidR="00C167E0">
        <w:t>maximum</w:t>
      </w:r>
      <w:r>
        <w:t xml:space="preserve"> possible number of people infected, which is the size of the population. </w:t>
      </w:r>
    </w:p>
    <w:p w14:paraId="19F85061" w14:textId="32E87F20" w:rsidR="00CB71E7" w:rsidRDefault="00B91AB7" w:rsidP="00B84499">
      <w:pPr>
        <w:pStyle w:val="Heading2"/>
      </w:pPr>
      <w:bookmarkStart w:id="109" w:name="_Toc37754579"/>
      <w:r>
        <w:t xml:space="preserve">What is an </w:t>
      </w:r>
      <w:r w:rsidR="009561EF">
        <w:t>I</w:t>
      </w:r>
      <w:r>
        <w:t xml:space="preserve">nflection </w:t>
      </w:r>
      <w:r w:rsidR="009561EF">
        <w:t>P</w:t>
      </w:r>
      <w:r>
        <w:t>oint?</w:t>
      </w:r>
      <w:bookmarkEnd w:id="109"/>
      <w:r>
        <w:t xml:space="preserve"> </w:t>
      </w:r>
    </w:p>
    <w:p w14:paraId="7087A89C" w14:textId="77777777" w:rsidR="006F6BC9" w:rsidRDefault="006F6BC9" w:rsidP="006F6BC9">
      <w:r>
        <w:t>Let’s now look more closely at our logistic function relationship</w:t>
      </w:r>
    </w:p>
    <w:p w14:paraId="1F5C5698" w14:textId="77777777" w:rsidR="006F6BC9" w:rsidRDefault="006F6BC9" w:rsidP="006F6BC9"/>
    <w:p w14:paraId="3472CAAE" w14:textId="77777777" w:rsidR="006F6BC9" w:rsidRDefault="006F6BC9" w:rsidP="006F6BC9"/>
    <w:p w14:paraId="32D6374C" w14:textId="528A17F0" w:rsidR="006F6BC9" w:rsidRPr="00C167E0" w:rsidRDefault="005D12CC" w:rsidP="00D25F1E">
      <w:pPr>
        <w:rPr>
          <w:sz w:val="32"/>
          <w:szCs w:val="32"/>
        </w:rPr>
      </w:pPr>
      <m:oMathPara>
        <m:oMath>
          <m:f>
            <m:fPr>
              <m:ctrlPr>
                <w:rPr>
                  <w:rFonts w:ascii="Cambria Math" w:hAnsi="Cambria Math"/>
                  <w:sz w:val="32"/>
                  <w:szCs w:val="32"/>
                </w:rPr>
              </m:ctrlPr>
            </m:fPr>
            <m:num>
              <m:r>
                <m:rPr>
                  <m:sty m:val="p"/>
                </m:rPr>
                <w:rPr>
                  <w:rFonts w:ascii="Cambria Math" w:hAnsi="Cambria Math"/>
                  <w:sz w:val="32"/>
                  <w:szCs w:val="32"/>
                </w:rPr>
                <m:t>∆</m:t>
              </m:r>
              <m:r>
                <w:rPr>
                  <w:rFonts w:ascii="Cambria Math" w:hAnsi="Cambria Math"/>
                  <w:sz w:val="32"/>
                  <w:szCs w:val="32"/>
                </w:rPr>
                <m:t>N</m:t>
              </m:r>
            </m:num>
            <m:den>
              <m:r>
                <m:rPr>
                  <m:sty m:val="p"/>
                </m:rPr>
                <w:rPr>
                  <w:rFonts w:ascii="Cambria Math" w:hAnsi="Cambria Math"/>
                  <w:sz w:val="32"/>
                  <w:szCs w:val="32"/>
                </w:rPr>
                <m:t>∆</m:t>
              </m:r>
              <m:r>
                <w:rPr>
                  <w:rFonts w:ascii="Cambria Math" w:hAnsi="Cambria Math"/>
                  <w:sz w:val="32"/>
                  <w:szCs w:val="32"/>
                </w:rPr>
                <m:t>t</m:t>
              </m:r>
            </m:den>
          </m:f>
          <m:r>
            <m:rPr>
              <m:sty m:val="p"/>
            </m:rPr>
            <w:rPr>
              <w:rFonts w:ascii="Cambria Math" w:hAnsi="Cambria Math"/>
              <w:sz w:val="32"/>
              <w:szCs w:val="32"/>
            </w:rPr>
            <m:t>=</m:t>
          </m:r>
          <m:r>
            <w:rPr>
              <w:rFonts w:ascii="Cambria Math" w:hAnsi="Cambria Math"/>
              <w:sz w:val="32"/>
              <w:szCs w:val="32"/>
            </w:rPr>
            <m:t>a</m:t>
          </m:r>
          <m:d>
            <m:dPr>
              <m:ctrlPr>
                <w:rPr>
                  <w:rFonts w:ascii="Cambria Math" w:hAnsi="Cambria Math"/>
                  <w:sz w:val="32"/>
                  <w:szCs w:val="32"/>
                </w:rPr>
              </m:ctrlPr>
            </m:dPr>
            <m:e>
              <m:r>
                <m:rPr>
                  <m:sty m:val="p"/>
                </m:rPr>
                <w:rPr>
                  <w:rFonts w:ascii="Cambria Math" w:hAnsi="Cambria Math"/>
                  <w:sz w:val="32"/>
                  <w:szCs w:val="32"/>
                </w:rPr>
                <m:t xml:space="preserve">1-  </m:t>
              </m:r>
              <m:f>
                <m:fPr>
                  <m:ctrlPr>
                    <w:rPr>
                      <w:rFonts w:ascii="Cambria Math" w:hAnsi="Cambria Math"/>
                      <w:sz w:val="32"/>
                      <w:szCs w:val="32"/>
                    </w:rPr>
                  </m:ctrlPr>
                </m:fPr>
                <m:num>
                  <m:r>
                    <w:rPr>
                      <w:rFonts w:ascii="Cambria Math" w:hAnsi="Cambria Math"/>
                      <w:sz w:val="32"/>
                      <w:szCs w:val="32"/>
                    </w:rPr>
                    <m:t>N</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MAX</m:t>
                      </m:r>
                    </m:sub>
                  </m:sSub>
                </m:den>
              </m:f>
            </m:e>
          </m:d>
          <m:r>
            <w:rPr>
              <w:rFonts w:ascii="Cambria Math" w:hAnsi="Cambria Math"/>
              <w:sz w:val="32"/>
              <w:szCs w:val="32"/>
            </w:rPr>
            <m:t>N</m:t>
          </m:r>
        </m:oMath>
      </m:oMathPara>
    </w:p>
    <w:p w14:paraId="5F144064" w14:textId="77777777" w:rsidR="006F6BC9" w:rsidRDefault="006F6BC9" w:rsidP="006F6BC9"/>
    <w:p w14:paraId="26F717BE" w14:textId="77777777" w:rsidR="006F6BC9" w:rsidRDefault="006F6BC9" w:rsidP="006F6BC9"/>
    <w:p w14:paraId="70569E93" w14:textId="17B3E24D" w:rsidR="006F6BC9" w:rsidRDefault="006F6BC9" w:rsidP="006F6BC9">
      <w:r>
        <w:t>In the early days of the epidemic, when the number infected (</w:t>
      </w:r>
      <w:proofErr w:type="gramStart"/>
      <w:r w:rsidRPr="0017293A">
        <w:rPr>
          <w:i/>
          <w:iCs/>
        </w:rPr>
        <w:t>N</w:t>
      </w:r>
      <w:r>
        <w:t xml:space="preserve"> )</w:t>
      </w:r>
      <w:proofErr w:type="gramEnd"/>
      <w:r>
        <w:t xml:space="preserve"> is much smaller than </w:t>
      </w:r>
      <w:r w:rsidRPr="0017293A">
        <w:rPr>
          <w:i/>
          <w:iCs/>
        </w:rPr>
        <w:t>N</w:t>
      </w:r>
      <w:r w:rsidR="00C167E0">
        <w:rPr>
          <w:i/>
          <w:iCs/>
          <w:vertAlign w:val="subscript"/>
        </w:rPr>
        <w:t>MAX</w:t>
      </w:r>
      <w:r>
        <w:t xml:space="preserve">,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1. </w:t>
      </w:r>
      <w:r w:rsidR="00DD1CF0">
        <w:t>So,</w:t>
      </w:r>
      <w:r>
        <w:t xml:space="preserve"> the logistic function in the early days behaves similarly to the exponential function. </w:t>
      </w:r>
    </w:p>
    <w:p w14:paraId="460E6357" w14:textId="77777777" w:rsidR="006F6BC9" w:rsidRDefault="006F6BC9" w:rsidP="006F6BC9"/>
    <w:p w14:paraId="3105D6D9" w14:textId="7B353018" w:rsidR="006F6BC9" w:rsidRDefault="006F6BC9" w:rsidP="006F6BC9">
      <w:r>
        <w:t xml:space="preserve">Later, when </w:t>
      </w:r>
      <w:r w:rsidRPr="0017293A">
        <w:rPr>
          <w:i/>
          <w:iCs/>
        </w:rPr>
        <w:t>N</w:t>
      </w:r>
      <w:r>
        <w:t xml:space="preserve"> is close to </w:t>
      </w:r>
      <w:r w:rsidRPr="0017293A">
        <w:rPr>
          <w:i/>
          <w:iCs/>
        </w:rPr>
        <w:t>N</w:t>
      </w:r>
      <w:r w:rsidR="00C167E0">
        <w:rPr>
          <w:i/>
          <w:iCs/>
          <w:vertAlign w:val="subscript"/>
        </w:rPr>
        <w:t>MAX</w:t>
      </w:r>
      <w:r>
        <w:t xml:space="preserve"> (that is, most people are infected), </w:t>
      </w:r>
      <m:oMath>
        <m:r>
          <w:rPr>
            <w:rFonts w:ascii="Cambria Math" w:hAnsi="Cambria Math"/>
          </w:rPr>
          <m:t xml:space="preserve">1-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MAX</m:t>
                </m:r>
              </m:sub>
            </m:sSub>
          </m:den>
        </m:f>
      </m:oMath>
      <w:r>
        <w:t xml:space="preserve"> is very close to 0. The relationship then suggests that  </w:t>
      </w:r>
      <m:oMath>
        <m:f>
          <m:fPr>
            <m:ctrlPr>
              <w:rPr>
                <w:rFonts w:ascii="Cambria Math" w:hAnsi="Cambria Math"/>
                <w:i/>
              </w:rPr>
            </m:ctrlPr>
          </m:fPr>
          <m:num>
            <m:r>
              <w:rPr>
                <w:rFonts w:ascii="Cambria Math" w:hAnsi="Cambria Math"/>
              </w:rPr>
              <m:t>∆N</m:t>
            </m:r>
          </m:num>
          <m:den>
            <m:r>
              <w:rPr>
                <w:rFonts w:ascii="Cambria Math" w:hAnsi="Cambria Math"/>
              </w:rPr>
              <m:t>∆t</m:t>
            </m:r>
          </m:den>
        </m:f>
      </m:oMath>
      <w:r>
        <w:t xml:space="preserve">   is itself getting closer to zero. That is the spread of the epidemic has almost stopped altogether.</w:t>
      </w:r>
    </w:p>
    <w:p w14:paraId="48101F4B" w14:textId="77777777" w:rsidR="006F6BC9" w:rsidRDefault="006F6BC9" w:rsidP="006F6BC9"/>
    <w:p w14:paraId="2400A2E5" w14:textId="5BABA0FB" w:rsidR="006F6BC9" w:rsidRDefault="006F6BC9" w:rsidP="006F6BC9">
      <w:r>
        <w:t xml:space="preserve">Graphs of logistic function show these characteristics well. Here are two typical examples. Notice that the early parts of the graphs look like an exponential function, while the later parts of the graphs look quite different, eventually ‘levelling off’ as the epidemic reaches its </w:t>
      </w:r>
      <w:r w:rsidR="00C167E0">
        <w:t>maximum</w:t>
      </w:r>
      <w:r>
        <w:t xml:space="preserve"> </w:t>
      </w:r>
      <w:r w:rsidRPr="006F6BC9">
        <w:t>penetration. The</w:t>
      </w:r>
      <w:r>
        <w:t xml:space="preserve"> blue graph shows an epidemic starting earlier and increasing rapidly, while the red graph shows an epidemic that starts a bit later and increases a little more slowly.</w:t>
      </w:r>
    </w:p>
    <w:p w14:paraId="493E3A9C" w14:textId="502A8B6D" w:rsidR="006F6BC9" w:rsidRDefault="006F6BC9" w:rsidP="006F6BC9"/>
    <w:p w14:paraId="68515ED4" w14:textId="77777777" w:rsidR="00B76174" w:rsidRDefault="006F6BC9" w:rsidP="00B76174">
      <w:pPr>
        <w:keepNext/>
      </w:pPr>
      <w:r w:rsidRPr="006F6BC9">
        <w:rPr>
          <w:noProof/>
        </w:rPr>
        <w:lastRenderedPageBreak/>
        <w:drawing>
          <wp:inline distT="0" distB="0" distL="0" distR="0" wp14:anchorId="3DFDA01D" wp14:editId="6ACFD862">
            <wp:extent cx="5727700" cy="3599180"/>
            <wp:effectExtent l="25400" t="25400" r="25400" b="203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a:stretch/>
                  </pic:blipFill>
                  <pic:spPr bwMode="auto">
                    <a:xfrm>
                      <a:off x="0" y="0"/>
                      <a:ext cx="5727700" cy="359918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4D4B2E" w14:textId="087B4916" w:rsidR="006F6BC9" w:rsidRDefault="00B76174" w:rsidP="00C167E0">
      <w:pPr>
        <w:pStyle w:val="Caption"/>
      </w:pPr>
      <w:r>
        <w:t xml:space="preserve">Figure </w:t>
      </w:r>
      <w:fldSimple w:instr=" SEQ Figure \* ARABIC ">
        <w:r w:rsidR="0028085B">
          <w:rPr>
            <w:noProof/>
          </w:rPr>
          <w:t>42</w:t>
        </w:r>
      </w:fldSimple>
      <w:r>
        <w:t>. L</w:t>
      </w:r>
      <w:r w:rsidRPr="00F00567">
        <w:t>ogistic function</w:t>
      </w:r>
      <w:r>
        <w:t xml:space="preserve"> showing two ‘sigmoid’ shaped curves tracking new cases at two different rates, both approaching their inflection points. </w:t>
      </w:r>
    </w:p>
    <w:p w14:paraId="1CB2C7CE" w14:textId="3229E454" w:rsidR="006F6BC9" w:rsidRDefault="006F6BC9" w:rsidP="006F6BC9">
      <w:r w:rsidRPr="006F6BC9">
        <w:t xml:space="preserve">Fortunately, all pandemics eventually subside. Whether </w:t>
      </w:r>
      <w:r w:rsidR="00D25F1E">
        <w:t>it is</w:t>
      </w:r>
      <w:r w:rsidRPr="006F6BC9">
        <w:t xml:space="preserve"> due to people becoming ill and then immune, vaccinations or policy measures, eventually the exponential curve starts to change shape as demonstrated in the two logistic graphs above.</w:t>
      </w:r>
    </w:p>
    <w:p w14:paraId="069EAEE4" w14:textId="10A812E2" w:rsidR="006F6BC9" w:rsidRDefault="006F6BC9" w:rsidP="006F6BC9"/>
    <w:p w14:paraId="1AE92878" w14:textId="77777777" w:rsidR="006F6BC9" w:rsidRDefault="006F6BC9" w:rsidP="006F6BC9"/>
    <w:p w14:paraId="726BBA81" w14:textId="77777777" w:rsidR="006F6BC9" w:rsidRDefault="006F6BC9" w:rsidP="006F6BC9"/>
    <w:p w14:paraId="08014DE0" w14:textId="35153AC8" w:rsidR="006F6BC9" w:rsidRDefault="006F6BC9" w:rsidP="006F6BC9"/>
    <w:p w14:paraId="53B686E4" w14:textId="77777777" w:rsidR="00B76174" w:rsidRDefault="006F6BC9" w:rsidP="00B76174">
      <w:pPr>
        <w:keepNext/>
        <w:jc w:val="center"/>
      </w:pPr>
      <w:r w:rsidRPr="006F6BC9">
        <w:rPr>
          <w:noProof/>
        </w:rPr>
        <w:lastRenderedPageBreak/>
        <w:drawing>
          <wp:inline distT="0" distB="0" distL="0" distR="0" wp14:anchorId="4797E168" wp14:editId="13DC2E07">
            <wp:extent cx="5727700" cy="3625215"/>
            <wp:effectExtent l="25400" t="25400" r="25400" b="196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625215"/>
                    </a:xfrm>
                    <a:prstGeom prst="rect">
                      <a:avLst/>
                    </a:prstGeom>
                    <a:ln w="19050">
                      <a:solidFill>
                        <a:schemeClr val="bg1">
                          <a:lumMod val="50000"/>
                        </a:schemeClr>
                      </a:solidFill>
                    </a:ln>
                  </pic:spPr>
                </pic:pic>
              </a:graphicData>
            </a:graphic>
          </wp:inline>
        </w:drawing>
      </w:r>
    </w:p>
    <w:p w14:paraId="1EF29D46" w14:textId="13366866" w:rsidR="006F6BC9" w:rsidRDefault="00B76174" w:rsidP="00B76174">
      <w:pPr>
        <w:pStyle w:val="Caption"/>
        <w:jc w:val="center"/>
      </w:pPr>
      <w:r>
        <w:t xml:space="preserve">Figure </w:t>
      </w:r>
      <w:fldSimple w:instr=" SEQ Figure \* ARABIC ">
        <w:r w:rsidR="0028085B">
          <w:rPr>
            <w:noProof/>
          </w:rPr>
          <w:t>43</w:t>
        </w:r>
      </w:fldSimple>
      <w:r>
        <w:t>. Characteristic patterns for pandemics.</w:t>
      </w:r>
    </w:p>
    <w:p w14:paraId="70923E0A" w14:textId="5280C925" w:rsidR="006F6BC9" w:rsidRPr="006F6BC9" w:rsidRDefault="006F6BC9" w:rsidP="006F6BC9">
      <w:r>
        <w:t>Compare the variables on the vertical axis of our two corresponding logistic function graphs. The first represents how many people (</w:t>
      </w:r>
      <w:r w:rsidRPr="006F6BC9">
        <w:rPr>
          <w:i/>
          <w:iCs/>
        </w:rPr>
        <w:t>N</w:t>
      </w:r>
      <w:r>
        <w:t>) are infected over time (</w:t>
      </w:r>
      <w:r w:rsidRPr="006F6BC9">
        <w:rPr>
          <w:i/>
          <w:iCs/>
        </w:rPr>
        <w:t>t</w:t>
      </w:r>
      <w:r>
        <w:t xml:space="preserve">). Another useful graph represents instead how </w:t>
      </w:r>
      <w:r w:rsidRPr="006F6BC9">
        <w:rPr>
          <w:i/>
          <w:iCs/>
        </w:rPr>
        <w:t>N</w:t>
      </w:r>
      <w:r>
        <w:t xml:space="preserve"> is changing over time, so that the vertical axis shows </w:t>
      </w:r>
      <w:r w:rsidRPr="006F6BC9">
        <w:t>the infection rate instead of the number of infections.</w:t>
      </w:r>
    </w:p>
    <w:p w14:paraId="3562F8F3" w14:textId="77777777" w:rsidR="006F6BC9" w:rsidRDefault="006F6BC9" w:rsidP="006F6BC9"/>
    <w:p w14:paraId="585CE5CB" w14:textId="31B16796" w:rsidR="00D428AC" w:rsidRDefault="006F6BC9" w:rsidP="006F6BC9">
      <w:r>
        <w:t>We can interpret the red and blue graphs above to see that the rate of spread of the epidemic is at first slow, then increases sharply, and then tapers off – modelled well by the logistic functions.  In each case, the rate of change reaches a peak before reducing again to zero. If you compare these graphs with the earlier graphs of the logistic functions, you can see that the peaks correspond to the inflection points of the earlier graphs: where the shapes of the graphs change; this is about day 28 for the blue graph and about day 37 for the red graph.</w:t>
      </w:r>
    </w:p>
    <w:p w14:paraId="26F80EA2" w14:textId="38E925DC" w:rsidR="00AC2980" w:rsidRDefault="00AC2980" w:rsidP="00B91AB7">
      <w:pPr>
        <w:pStyle w:val="Heading2"/>
      </w:pPr>
      <w:bookmarkStart w:id="110" w:name="_Toc37754580"/>
      <w:r>
        <w:t xml:space="preserve">SIR </w:t>
      </w:r>
      <w:r w:rsidR="0081106A">
        <w:t>Modelling</w:t>
      </w:r>
      <w:bookmarkEnd w:id="110"/>
    </w:p>
    <w:p w14:paraId="3F618B72" w14:textId="1C2F5E5F" w:rsidR="00AD5996" w:rsidRDefault="00AD5996" w:rsidP="00AD5996">
      <w:pPr>
        <w:pStyle w:val="Heading3"/>
        <w:rPr>
          <w:lang w:val="en-US"/>
        </w:rPr>
      </w:pPr>
      <w:bookmarkStart w:id="111" w:name="_Toc37754581"/>
      <w:bookmarkStart w:id="112" w:name="OLE_LINK13"/>
      <w:bookmarkStart w:id="113" w:name="OLE_LINK14"/>
      <w:r>
        <w:rPr>
          <w:lang w:val="en-US"/>
        </w:rPr>
        <w:t>Introduction</w:t>
      </w:r>
      <w:bookmarkEnd w:id="111"/>
    </w:p>
    <w:p w14:paraId="56BF026B" w14:textId="77777777" w:rsidR="006F6BC9" w:rsidRPr="006F6BC9" w:rsidRDefault="006F6BC9" w:rsidP="006F6BC9">
      <w:pPr>
        <w:rPr>
          <w:lang w:val="en-US"/>
        </w:rPr>
      </w:pPr>
      <w:r w:rsidRPr="006F6BC9">
        <w:rPr>
          <w:lang w:val="en-US"/>
        </w:rPr>
        <w:t xml:space="preserve">So far, we have only considered the process of a pandemic in which people get infected. However, there are other processes going on at the same time, and </w:t>
      </w:r>
      <w:proofErr w:type="gramStart"/>
      <w:r w:rsidRPr="006F6BC9">
        <w:rPr>
          <w:lang w:val="en-US"/>
        </w:rPr>
        <w:t>a</w:t>
      </w:r>
      <w:proofErr w:type="gramEnd"/>
      <w:r w:rsidRPr="006F6BC9">
        <w:rPr>
          <w:lang w:val="en-US"/>
        </w:rPr>
        <w:t xml:space="preserve"> SIR model allows us to predict the number of people who will be infected at each point in time, by considering more information.</w:t>
      </w:r>
    </w:p>
    <w:p w14:paraId="78CCA852" w14:textId="77777777" w:rsidR="006F6BC9" w:rsidRPr="006F6BC9" w:rsidRDefault="006F6BC9" w:rsidP="006F6BC9">
      <w:pPr>
        <w:rPr>
          <w:lang w:val="en-US"/>
        </w:rPr>
      </w:pPr>
    </w:p>
    <w:p w14:paraId="5E624FBE" w14:textId="77777777" w:rsidR="006F6BC9" w:rsidRPr="006F6BC9" w:rsidRDefault="006F6BC9" w:rsidP="006F6BC9">
      <w:pPr>
        <w:rPr>
          <w:lang w:val="en-US"/>
        </w:rPr>
      </w:pPr>
    </w:p>
    <w:p w14:paraId="7C9A12E6" w14:textId="0E5030E8" w:rsidR="006F6BC9" w:rsidRPr="006F6BC9" w:rsidRDefault="006F6BC9" w:rsidP="006F6BC9">
      <w:pPr>
        <w:rPr>
          <w:lang w:val="en-US"/>
        </w:rPr>
      </w:pPr>
      <w:r w:rsidRPr="006F6BC9">
        <w:rPr>
          <w:lang w:val="en-US"/>
        </w:rPr>
        <w:lastRenderedPageBreak/>
        <w:t xml:space="preserve">Epidemiologists typically break up a population into </w:t>
      </w:r>
      <w:proofErr w:type="gramStart"/>
      <w:r w:rsidRPr="006F6BC9">
        <w:rPr>
          <w:lang w:val="en-US"/>
        </w:rPr>
        <w:t>sets, and</w:t>
      </w:r>
      <w:proofErr w:type="gramEnd"/>
      <w:r w:rsidRPr="006F6BC9">
        <w:rPr>
          <w:lang w:val="en-US"/>
        </w:rPr>
        <w:t xml:space="preserve"> try to understand each set separately. A basic version is an SIR model, with three sets: </w:t>
      </w:r>
    </w:p>
    <w:p w14:paraId="3DD3EA74" w14:textId="77777777" w:rsidR="006F6BC9" w:rsidRPr="006F6BC9" w:rsidRDefault="006F6BC9" w:rsidP="006F6BC9">
      <w:pPr>
        <w:rPr>
          <w:lang w:val="en-US"/>
        </w:rPr>
      </w:pPr>
    </w:p>
    <w:p w14:paraId="05D6495F" w14:textId="22F92853" w:rsidR="006F6BC9" w:rsidRPr="006F6BC9" w:rsidRDefault="006F6BC9" w:rsidP="008B4366">
      <w:pPr>
        <w:pStyle w:val="ListParagraph"/>
        <w:numPr>
          <w:ilvl w:val="0"/>
          <w:numId w:val="18"/>
        </w:numPr>
        <w:rPr>
          <w:lang w:val="en-US"/>
        </w:rPr>
      </w:pPr>
      <w:r w:rsidRPr="006F6BC9">
        <w:rPr>
          <w:lang w:val="en-US"/>
        </w:rPr>
        <w:t>Susceptible to infection</w:t>
      </w:r>
    </w:p>
    <w:p w14:paraId="08C98434" w14:textId="4B8CC5B4" w:rsidR="006F6BC9" w:rsidRPr="006F6BC9" w:rsidRDefault="006F6BC9" w:rsidP="008B4366">
      <w:pPr>
        <w:pStyle w:val="ListParagraph"/>
        <w:numPr>
          <w:ilvl w:val="0"/>
          <w:numId w:val="18"/>
        </w:numPr>
        <w:rPr>
          <w:lang w:val="en-US"/>
        </w:rPr>
      </w:pPr>
      <w:r w:rsidRPr="006F6BC9">
        <w:rPr>
          <w:lang w:val="en-US"/>
        </w:rPr>
        <w:t>Infected</w:t>
      </w:r>
    </w:p>
    <w:p w14:paraId="31902BE2" w14:textId="322781A9" w:rsidR="0081106A" w:rsidRDefault="006F6BC9" w:rsidP="008B4366">
      <w:pPr>
        <w:pStyle w:val="ListParagraph"/>
        <w:numPr>
          <w:ilvl w:val="0"/>
          <w:numId w:val="18"/>
        </w:numPr>
        <w:rPr>
          <w:lang w:val="en-US"/>
        </w:rPr>
      </w:pPr>
      <w:r w:rsidRPr="006F6BC9">
        <w:rPr>
          <w:lang w:val="en-US"/>
        </w:rPr>
        <w:t>Recovered or Removed (which is to say, either immune, or dead).</w:t>
      </w:r>
    </w:p>
    <w:p w14:paraId="30A5F0C2" w14:textId="7DF79396" w:rsidR="006F6BC9" w:rsidRDefault="006F6BC9" w:rsidP="006F6BC9">
      <w:pPr>
        <w:rPr>
          <w:lang w:val="en-US"/>
        </w:rPr>
      </w:pPr>
    </w:p>
    <w:p w14:paraId="1DE5DE7A" w14:textId="573913A3" w:rsidR="006F6BC9" w:rsidRPr="006F6BC9" w:rsidRDefault="006F6BC9" w:rsidP="006F6BC9">
      <w:pPr>
        <w:rPr>
          <w:lang w:val="en-US"/>
        </w:rPr>
      </w:pPr>
      <w:r>
        <w:rPr>
          <w:lang w:val="en-US"/>
        </w:rPr>
        <w:t xml:space="preserve">An assumption here is that for COVID-19 those who have recovered cannot get the disease again, which is not proven at this point. </w:t>
      </w:r>
    </w:p>
    <w:p w14:paraId="33726462" w14:textId="77777777" w:rsidR="006F6BC9" w:rsidRDefault="006F6BC9" w:rsidP="006F6BC9">
      <w:pPr>
        <w:rPr>
          <w:lang w:val="en-US"/>
        </w:rPr>
      </w:pPr>
    </w:p>
    <w:p w14:paraId="55EB25EB" w14:textId="190BFFF8" w:rsidR="001616A9" w:rsidRDefault="001616A9" w:rsidP="001616A9">
      <w:pPr>
        <w:rPr>
          <w:lang w:val="en-US"/>
        </w:rPr>
      </w:pPr>
      <w:r w:rsidRPr="001616A9">
        <w:rPr>
          <w:lang w:val="en-US"/>
        </w:rPr>
        <w:t xml:space="preserve">This concept of modeling a disease moving through </w:t>
      </w:r>
      <w:r w:rsidR="00161270">
        <w:rPr>
          <w:lang w:val="en-US"/>
        </w:rPr>
        <w:t>sets</w:t>
      </w:r>
      <w:r w:rsidRPr="001616A9">
        <w:rPr>
          <w:lang w:val="en-US"/>
        </w:rPr>
        <w:t xml:space="preserve"> is represented by</w:t>
      </w:r>
      <w:r w:rsidR="00161270">
        <w:rPr>
          <w:lang w:val="en-US"/>
        </w:rPr>
        <w:t xml:space="preserve"> ‘tanks’</w:t>
      </w:r>
      <w:r w:rsidRPr="001616A9">
        <w:rPr>
          <w:lang w:val="en-US"/>
        </w:rPr>
        <w:t xml:space="preserve"> </w:t>
      </w:r>
      <w:r w:rsidR="00161270">
        <w:rPr>
          <w:lang w:val="en-US"/>
        </w:rPr>
        <w:t xml:space="preserve">across </w:t>
      </w:r>
      <w:r w:rsidRPr="001616A9">
        <w:rPr>
          <w:lang w:val="en-US"/>
        </w:rPr>
        <w:t xml:space="preserve">which an infection </w:t>
      </w:r>
      <w:proofErr w:type="gramStart"/>
      <w:r w:rsidRPr="001616A9">
        <w:rPr>
          <w:lang w:val="en-US"/>
        </w:rPr>
        <w:t>“flows”</w:t>
      </w:r>
      <w:proofErr w:type="gramEnd"/>
      <w:r w:rsidRPr="001616A9">
        <w:rPr>
          <w:lang w:val="en-US"/>
        </w:rPr>
        <w:t xml:space="preserve">. </w:t>
      </w:r>
    </w:p>
    <w:p w14:paraId="75312AC1" w14:textId="7A4217D5" w:rsidR="001616A9" w:rsidRDefault="001616A9" w:rsidP="001616A9">
      <w:pPr>
        <w:rPr>
          <w:lang w:val="en-US"/>
        </w:rPr>
      </w:pPr>
    </w:p>
    <w:p w14:paraId="243D306B" w14:textId="77777777" w:rsidR="00B76174" w:rsidRDefault="00161270" w:rsidP="00B76174">
      <w:pPr>
        <w:keepNext/>
        <w:jc w:val="center"/>
      </w:pPr>
      <w:r w:rsidRPr="00161270">
        <w:rPr>
          <w:noProof/>
        </w:rPr>
        <w:lastRenderedPageBreak/>
        <w:drawing>
          <wp:inline distT="0" distB="0" distL="0" distR="0" wp14:anchorId="76DD006C" wp14:editId="35E8CB1D">
            <wp:extent cx="5727700" cy="7031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727700" cy="7031990"/>
                    </a:xfrm>
                    <a:prstGeom prst="rect">
                      <a:avLst/>
                    </a:prstGeom>
                  </pic:spPr>
                </pic:pic>
              </a:graphicData>
            </a:graphic>
          </wp:inline>
        </w:drawing>
      </w:r>
    </w:p>
    <w:p w14:paraId="1C800525" w14:textId="7926A41D" w:rsidR="00161270" w:rsidRDefault="00B76174" w:rsidP="00B76174">
      <w:pPr>
        <w:pStyle w:val="Caption"/>
        <w:jc w:val="center"/>
      </w:pPr>
      <w:r>
        <w:t xml:space="preserve">Figure </w:t>
      </w:r>
      <w:fldSimple w:instr=" SEQ Figure \* ARABIC ">
        <w:r w:rsidR="0028085B">
          <w:rPr>
            <w:noProof/>
          </w:rPr>
          <w:t>44</w:t>
        </w:r>
      </w:fldSimple>
      <w:r>
        <w:t>. The principle behind an SIR model – the pandemic ‘flowing’ across a population</w:t>
      </w:r>
    </w:p>
    <w:p w14:paraId="0CFAB8AD" w14:textId="1CC1434A" w:rsidR="00AD5996" w:rsidRDefault="006F6BC9" w:rsidP="001616A9">
      <w:pPr>
        <w:rPr>
          <w:lang w:val="en-US"/>
        </w:rPr>
      </w:pPr>
      <w:r w:rsidRPr="006F6BC9">
        <w:rPr>
          <w:lang w:val="en-US"/>
        </w:rPr>
        <w:t>In this illustrative model, we have assumed all susceptible people contract the infection which hopefully isn’t the case.  We also assume that everyone recovers, which sadly also isn't the case.</w:t>
      </w:r>
    </w:p>
    <w:p w14:paraId="3D3F3CDC" w14:textId="77777777" w:rsidR="006F6BC9" w:rsidRDefault="006F6BC9" w:rsidP="001616A9"/>
    <w:p w14:paraId="5673C273" w14:textId="259CD742" w:rsidR="00161270" w:rsidRDefault="00161270" w:rsidP="001616A9">
      <w:r>
        <w:t xml:space="preserve">A critical factor here is the speed at which people move from one set to another. </w:t>
      </w:r>
    </w:p>
    <w:p w14:paraId="7F3714F4" w14:textId="77777777" w:rsidR="00161270" w:rsidRDefault="00161270" w:rsidP="001616A9"/>
    <w:p w14:paraId="7EF5F770" w14:textId="6CC3D3FE" w:rsidR="006F6BC9" w:rsidRDefault="006F6BC9" w:rsidP="006F6BC9">
      <w:r>
        <w:lastRenderedPageBreak/>
        <w:t xml:space="preserve">When thinking about the SIR model, it is helpful to think of each set being connected to the next by ‘pipes. The diameter of the pipe determines the rate, or speed, with which people move from one set to another. </w:t>
      </w:r>
    </w:p>
    <w:p w14:paraId="3D2270B5" w14:textId="77777777" w:rsidR="006F6BC9" w:rsidRDefault="006F6BC9" w:rsidP="006F6BC9"/>
    <w:p w14:paraId="6D4AB4AE" w14:textId="2FA8A079" w:rsidR="006F6BC9" w:rsidRDefault="006F6BC9" w:rsidP="006F6BC9">
      <w:r>
        <w:t xml:space="preserve">For example, the slower the rate of transfer from Susceptible to Infected the better. Imagine that it took 100 years for NMAX to acquire the disease; this would be much more manageable than NMAX acquiring the disease in a month. </w:t>
      </w:r>
    </w:p>
    <w:p w14:paraId="66026AC0" w14:textId="77777777" w:rsidR="006F6BC9" w:rsidRDefault="006F6BC9" w:rsidP="006F6BC9"/>
    <w:p w14:paraId="26B94D9F" w14:textId="1D8D6952" w:rsidR="00161270" w:rsidRDefault="006F6BC9" w:rsidP="006F6BC9">
      <w:r>
        <w:t>Similarly, the rate at which people move from Infected to Recover matters a lot. It would be a lot easier to manage a disease that took people, for example, a day to recover from rather than two months.</w:t>
      </w:r>
    </w:p>
    <w:p w14:paraId="550E422F" w14:textId="77777777" w:rsidR="006F6BC9" w:rsidRDefault="006F6BC9" w:rsidP="006F6BC9"/>
    <w:p w14:paraId="7308BFBD" w14:textId="77777777" w:rsidR="00B76174" w:rsidRDefault="00161270" w:rsidP="00B76174">
      <w:pPr>
        <w:keepNext/>
      </w:pPr>
      <w:r w:rsidRPr="00161270">
        <w:rPr>
          <w:noProof/>
        </w:rPr>
        <w:drawing>
          <wp:inline distT="0" distB="0" distL="0" distR="0" wp14:anchorId="7EF9390E" wp14:editId="096EEE57">
            <wp:extent cx="5727700" cy="179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727700" cy="1798955"/>
                    </a:xfrm>
                    <a:prstGeom prst="rect">
                      <a:avLst/>
                    </a:prstGeom>
                  </pic:spPr>
                </pic:pic>
              </a:graphicData>
            </a:graphic>
          </wp:inline>
        </w:drawing>
      </w:r>
    </w:p>
    <w:p w14:paraId="58C5E9B1" w14:textId="3AE7E681" w:rsidR="00161270" w:rsidRDefault="00B76174" w:rsidP="00B76174">
      <w:pPr>
        <w:pStyle w:val="Caption"/>
      </w:pPr>
      <w:r>
        <w:t xml:space="preserve">Figure </w:t>
      </w:r>
      <w:fldSimple w:instr=" SEQ Figure \* ARABIC ">
        <w:r w:rsidR="0028085B">
          <w:rPr>
            <w:noProof/>
          </w:rPr>
          <w:t>45</w:t>
        </w:r>
      </w:fldSimple>
      <w:r>
        <w:t>.</w:t>
      </w:r>
      <w:r w:rsidRPr="00B76174">
        <w:rPr>
          <w:rFonts w:ascii="Calibri" w:hAnsi="Calibri" w:cs="Calibri"/>
          <w:color w:val="000000"/>
        </w:rPr>
        <w:t xml:space="preserve"> </w:t>
      </w:r>
      <w:r w:rsidRPr="00F73807">
        <w:rPr>
          <w:rFonts w:ascii="Calibri" w:hAnsi="Calibri" w:cs="Calibri"/>
          <w:color w:val="000000"/>
        </w:rPr>
        <w:t>ß</w:t>
      </w:r>
      <w:r>
        <w:rPr>
          <w:rFonts w:ascii="Calibri" w:hAnsi="Calibri" w:cs="Calibri"/>
          <w:color w:val="000000"/>
        </w:rPr>
        <w:t xml:space="preserve"> and</w:t>
      </w:r>
      <w:r w:rsidRPr="00B76174">
        <w:rPr>
          <w:rFonts w:ascii="Calibri" w:hAnsi="Calibri" w:cs="Calibri"/>
          <w:color w:val="000000"/>
        </w:rPr>
        <w:t xml:space="preserve"> </w:t>
      </w:r>
      <w:r w:rsidRPr="00F73807">
        <w:rPr>
          <w:rFonts w:ascii="Calibri" w:hAnsi="Calibri" w:cs="Calibri"/>
          <w:color w:val="000000"/>
        </w:rPr>
        <w:t>γ</w:t>
      </w:r>
      <w:r>
        <w:rPr>
          <w:rFonts w:ascii="Calibri" w:hAnsi="Calibri" w:cs="Calibri"/>
          <w:color w:val="000000"/>
        </w:rPr>
        <w:t xml:space="preserve"> define virtual ‘gates’ through which the pandemic ‘</w:t>
      </w:r>
      <w:proofErr w:type="gramStart"/>
      <w:r>
        <w:rPr>
          <w:rFonts w:ascii="Calibri" w:hAnsi="Calibri" w:cs="Calibri"/>
          <w:color w:val="000000"/>
        </w:rPr>
        <w:t>flows’</w:t>
      </w:r>
      <w:proofErr w:type="gramEnd"/>
      <w:r>
        <w:rPr>
          <w:rFonts w:ascii="Calibri" w:hAnsi="Calibri" w:cs="Calibri"/>
          <w:color w:val="000000"/>
        </w:rPr>
        <w:t xml:space="preserve">. </w:t>
      </w:r>
    </w:p>
    <w:p w14:paraId="42CB227D" w14:textId="22F0D487" w:rsidR="00161270" w:rsidRDefault="00161270" w:rsidP="001616A9">
      <w:r>
        <w:t xml:space="preserve">To define the rates of ‘flow’ across the SIR sets we use: </w:t>
      </w:r>
    </w:p>
    <w:p w14:paraId="76816EF1" w14:textId="1AC570E2" w:rsidR="00161270" w:rsidRPr="00F73807" w:rsidRDefault="00161270" w:rsidP="00ED2C36">
      <w:pPr>
        <w:pStyle w:val="ListParagraph"/>
        <w:numPr>
          <w:ilvl w:val="0"/>
          <w:numId w:val="7"/>
        </w:numPr>
        <w:rPr>
          <w:rFonts w:ascii="Calibri" w:hAnsi="Calibri" w:cs="Calibri"/>
          <w:color w:val="000000"/>
        </w:rPr>
      </w:pPr>
      <w:r w:rsidRPr="00F73807">
        <w:rPr>
          <w:rFonts w:ascii="Calibri" w:hAnsi="Calibri" w:cs="Calibri"/>
          <w:color w:val="000000"/>
        </w:rPr>
        <w:t>ß, the fraction of susceptible people</w:t>
      </w:r>
      <w:r>
        <w:rPr>
          <w:rFonts w:ascii="Calibri" w:hAnsi="Calibri" w:cs="Calibri"/>
          <w:color w:val="000000"/>
        </w:rPr>
        <w:t xml:space="preserve"> who become</w:t>
      </w:r>
      <w:r w:rsidRPr="00F73807">
        <w:rPr>
          <w:rFonts w:ascii="Calibri" w:hAnsi="Calibri" w:cs="Calibri"/>
          <w:color w:val="000000"/>
        </w:rPr>
        <w:t xml:space="preserve"> infected/day</w:t>
      </w:r>
      <w:r>
        <w:rPr>
          <w:rFonts w:ascii="Calibri" w:hAnsi="Calibri" w:cs="Calibri"/>
          <w:color w:val="000000"/>
        </w:rPr>
        <w:t xml:space="preserve"> </w:t>
      </w:r>
    </w:p>
    <w:p w14:paraId="5E89F9FA" w14:textId="655AD5B3" w:rsidR="00161270" w:rsidRPr="00AD5996" w:rsidRDefault="00161270" w:rsidP="00ED2C36">
      <w:pPr>
        <w:pStyle w:val="ListParagraph"/>
        <w:numPr>
          <w:ilvl w:val="0"/>
          <w:numId w:val="7"/>
        </w:numPr>
      </w:pPr>
      <w:bookmarkStart w:id="114" w:name="OLE_LINK3"/>
      <w:r w:rsidRPr="00F73807">
        <w:rPr>
          <w:rFonts w:ascii="Calibri" w:hAnsi="Calibri" w:cs="Calibri"/>
          <w:color w:val="000000"/>
        </w:rPr>
        <w:t>γ</w:t>
      </w:r>
      <w:bookmarkEnd w:id="114"/>
      <w:r w:rsidRPr="00F73807">
        <w:rPr>
          <w:rFonts w:ascii="Calibri" w:hAnsi="Calibri" w:cs="Calibri"/>
          <w:color w:val="000000"/>
        </w:rPr>
        <w:t>, the fraction of those infected who become non-infectious/day</w:t>
      </w:r>
      <w:r>
        <w:rPr>
          <w:rFonts w:ascii="Calibri" w:hAnsi="Calibri" w:cs="Calibri"/>
          <w:color w:val="000000"/>
        </w:rPr>
        <w:t xml:space="preserve"> </w:t>
      </w:r>
    </w:p>
    <w:p w14:paraId="344F5BB5" w14:textId="637E0897" w:rsidR="001616A9" w:rsidRDefault="001616A9" w:rsidP="001616A9"/>
    <w:p w14:paraId="6B248992" w14:textId="45D0570B" w:rsidR="001616A9" w:rsidRDefault="00161270" w:rsidP="001616A9">
      <w:r>
        <w:t xml:space="preserve">The bigger </w:t>
      </w:r>
      <w:r w:rsidRPr="00F73807">
        <w:rPr>
          <w:rFonts w:ascii="Calibri" w:hAnsi="Calibri" w:cs="Calibri"/>
          <w:color w:val="000000"/>
        </w:rPr>
        <w:t>ß</w:t>
      </w:r>
      <w:r>
        <w:t xml:space="preserve"> is, the faster the virus is spreading. The bigger </w:t>
      </w:r>
      <w:r w:rsidRPr="00F73807">
        <w:rPr>
          <w:rFonts w:ascii="Calibri" w:hAnsi="Calibri" w:cs="Calibri"/>
          <w:color w:val="000000"/>
        </w:rPr>
        <w:t>γ</w:t>
      </w:r>
      <w:r>
        <w:t xml:space="preserve"> is, the </w:t>
      </w:r>
      <w:r w:rsidR="00647F7E">
        <w:t>faster</w:t>
      </w:r>
      <w:r>
        <w:t xml:space="preserve"> people are recovering from it and</w:t>
      </w:r>
      <w:r w:rsidR="006F6BC9">
        <w:t xml:space="preserve"> so</w:t>
      </w:r>
      <w:r>
        <w:t xml:space="preserve"> becoming immune. </w:t>
      </w:r>
    </w:p>
    <w:p w14:paraId="64A80A33" w14:textId="1D9C3220" w:rsidR="00E621CD" w:rsidRDefault="00E621CD" w:rsidP="001616A9"/>
    <w:p w14:paraId="26539B76" w14:textId="77777777" w:rsidR="00E621CD" w:rsidRDefault="00E621CD" w:rsidP="00E621CD">
      <w:r>
        <w:t xml:space="preserve">There are two options for the ‘Recovered’ definition. </w:t>
      </w:r>
    </w:p>
    <w:p w14:paraId="707FC173" w14:textId="7BDC0E07" w:rsidR="00E621CD" w:rsidRDefault="00E621CD" w:rsidP="00E621CD">
      <w:pPr>
        <w:pStyle w:val="ListParagraph"/>
        <w:numPr>
          <w:ilvl w:val="0"/>
          <w:numId w:val="21"/>
        </w:numPr>
      </w:pPr>
      <w:r>
        <w:t xml:space="preserve">Recovery from infection </w:t>
      </w:r>
    </w:p>
    <w:p w14:paraId="702D52D5" w14:textId="44130A8B" w:rsidR="00E621CD" w:rsidRDefault="00E621CD" w:rsidP="00E621CD">
      <w:pPr>
        <w:pStyle w:val="ListParagraph"/>
        <w:numPr>
          <w:ilvl w:val="0"/>
          <w:numId w:val="21"/>
        </w:numPr>
      </w:pPr>
      <w:r>
        <w:t xml:space="preserve">Recovery from being infectious </w:t>
      </w:r>
    </w:p>
    <w:p w14:paraId="15CFB18A" w14:textId="77777777" w:rsidR="00E621CD" w:rsidRDefault="00E621CD" w:rsidP="00E621CD"/>
    <w:p w14:paraId="0C3BC92C" w14:textId="5BDAADDC" w:rsidR="00E621CD" w:rsidRDefault="00E621CD" w:rsidP="00E621CD">
      <w:r>
        <w:t xml:space="preserve">Recall when a virus is contracted there is an incubation period where a person has the virus and is infectious followed by a period where the person has the virus but is non-contagious. For our modelling we will consider recovery from being infectious only, otherwise the infected will contribute to new infections regardless of whether they are infected.   </w:t>
      </w:r>
    </w:p>
    <w:p w14:paraId="332C814A" w14:textId="42E585ED" w:rsidR="001616A9" w:rsidRDefault="001616A9" w:rsidP="001616A9">
      <w:pPr>
        <w:pStyle w:val="Heading3"/>
      </w:pPr>
      <w:bookmarkStart w:id="115" w:name="_Toc37754582"/>
      <w:r w:rsidRPr="001616A9">
        <w:t>SIR Model</w:t>
      </w:r>
      <w:r>
        <w:t>l</w:t>
      </w:r>
      <w:r w:rsidRPr="001616A9">
        <w:t>ing Graph</w:t>
      </w:r>
      <w:bookmarkEnd w:id="115"/>
    </w:p>
    <w:p w14:paraId="670FB60D" w14:textId="01208F75" w:rsidR="006F6BC9" w:rsidRDefault="006F6BC9" w:rsidP="001616A9">
      <w:r w:rsidRPr="006F6BC9">
        <w:t>Let’s start by concentrating just on the Infected set in the SIR model, starting with this example below</w:t>
      </w:r>
      <w:r>
        <w:t xml:space="preserve"> </w:t>
      </w:r>
      <w:r w:rsidRPr="006F6BC9">
        <w:t xml:space="preserve">of 1000 people over a 100-day period. The graph shows the number of people infected at various times, taking into account that people start recovering after a while (and do not get re-infected). </w:t>
      </w:r>
    </w:p>
    <w:p w14:paraId="592C26D0" w14:textId="2FD8E49E" w:rsidR="00E621CD" w:rsidRDefault="00E621CD" w:rsidP="001616A9"/>
    <w:p w14:paraId="2C6F3999" w14:textId="77777777" w:rsidR="00E621CD" w:rsidRDefault="00E621CD" w:rsidP="00E621CD">
      <w:r>
        <w:lastRenderedPageBreak/>
        <w:t xml:space="preserve">Here we have set the model to: </w:t>
      </w:r>
    </w:p>
    <w:p w14:paraId="306796A7" w14:textId="6BE6E34A" w:rsidR="00E621CD" w:rsidRDefault="00E621CD" w:rsidP="00E621CD"/>
    <w:tbl>
      <w:tblPr>
        <w:tblStyle w:val="TableGrid"/>
        <w:tblW w:w="0" w:type="auto"/>
        <w:tblLook w:val="04A0" w:firstRow="1" w:lastRow="0" w:firstColumn="1" w:lastColumn="0" w:noHBand="0" w:noVBand="1"/>
      </w:tblPr>
      <w:tblGrid>
        <w:gridCol w:w="7160"/>
        <w:gridCol w:w="920"/>
      </w:tblGrid>
      <w:tr w:rsidR="00E621CD" w:rsidRPr="00E621CD" w14:paraId="542457A0" w14:textId="77777777" w:rsidTr="00E621CD">
        <w:trPr>
          <w:trHeight w:val="320"/>
        </w:trPr>
        <w:tc>
          <w:tcPr>
            <w:tcW w:w="7160" w:type="dxa"/>
            <w:noWrap/>
          </w:tcPr>
          <w:p w14:paraId="27BBBE6D" w14:textId="6D8A2E0F" w:rsidR="00E621CD" w:rsidRPr="00E621CD" w:rsidRDefault="00E621CD" w:rsidP="00E621CD">
            <w:r>
              <w:t>N</w:t>
            </w:r>
            <w:r w:rsidRPr="00AD5996">
              <w:rPr>
                <w:vertAlign w:val="subscript"/>
              </w:rPr>
              <w:t>MAX</w:t>
            </w:r>
            <w:r>
              <w:t xml:space="preserve"> = </w:t>
            </w:r>
          </w:p>
        </w:tc>
        <w:tc>
          <w:tcPr>
            <w:tcW w:w="920" w:type="dxa"/>
            <w:noWrap/>
          </w:tcPr>
          <w:p w14:paraId="68851285" w14:textId="46E020B6" w:rsidR="00E621CD" w:rsidRPr="00E621CD" w:rsidRDefault="00E621CD" w:rsidP="00E621CD">
            <w:r>
              <w:t>1000</w:t>
            </w:r>
          </w:p>
        </w:tc>
      </w:tr>
      <w:tr w:rsidR="00E621CD" w:rsidRPr="00E621CD" w14:paraId="0717E3B9" w14:textId="77777777" w:rsidTr="00E621CD">
        <w:trPr>
          <w:trHeight w:val="320"/>
        </w:trPr>
        <w:tc>
          <w:tcPr>
            <w:tcW w:w="7160" w:type="dxa"/>
            <w:noWrap/>
            <w:hideMark/>
          </w:tcPr>
          <w:p w14:paraId="200AE411" w14:textId="77777777" w:rsidR="00E621CD" w:rsidRPr="00E621CD" w:rsidRDefault="00E621CD" w:rsidP="00E621CD">
            <w:r w:rsidRPr="00E621CD">
              <w:t>R</w:t>
            </w:r>
            <w:r w:rsidRPr="00E621CD">
              <w:rPr>
                <w:vertAlign w:val="subscript"/>
              </w:rPr>
              <w:t>0</w:t>
            </w:r>
            <w:r w:rsidRPr="00E621CD">
              <w:t xml:space="preserve"> = Reproductive number = ß/γ </w:t>
            </w:r>
          </w:p>
        </w:tc>
        <w:tc>
          <w:tcPr>
            <w:tcW w:w="920" w:type="dxa"/>
            <w:noWrap/>
            <w:hideMark/>
          </w:tcPr>
          <w:p w14:paraId="5CDC3631" w14:textId="77777777" w:rsidR="00E621CD" w:rsidRPr="00E621CD" w:rsidRDefault="00E621CD" w:rsidP="00E621CD">
            <w:r w:rsidRPr="00E621CD">
              <w:t>2.4</w:t>
            </w:r>
          </w:p>
        </w:tc>
      </w:tr>
      <w:tr w:rsidR="00E621CD" w:rsidRPr="00E621CD" w14:paraId="5BEC6025" w14:textId="77777777" w:rsidTr="00E621CD">
        <w:trPr>
          <w:trHeight w:val="320"/>
        </w:trPr>
        <w:tc>
          <w:tcPr>
            <w:tcW w:w="7160" w:type="dxa"/>
            <w:noWrap/>
            <w:hideMark/>
          </w:tcPr>
          <w:p w14:paraId="3A87F597" w14:textId="6FEFB73D" w:rsidR="00E621CD" w:rsidRPr="00E621CD" w:rsidRDefault="00E621CD" w:rsidP="00E621CD">
            <w:r w:rsidRPr="00E621CD">
              <w:t>I = ß = susceptible</w:t>
            </w:r>
            <w:r>
              <w:t xml:space="preserve"> people</w:t>
            </w:r>
            <w:r w:rsidRPr="00E621CD">
              <w:t xml:space="preserve"> infected/day, R0 * γ</w:t>
            </w:r>
          </w:p>
        </w:tc>
        <w:tc>
          <w:tcPr>
            <w:tcW w:w="920" w:type="dxa"/>
            <w:noWrap/>
            <w:hideMark/>
          </w:tcPr>
          <w:p w14:paraId="0CE58357" w14:textId="77777777" w:rsidR="00E621CD" w:rsidRPr="00E621CD" w:rsidRDefault="00E621CD" w:rsidP="00E621CD">
            <w:r w:rsidRPr="00E621CD">
              <w:t>0.3696</w:t>
            </w:r>
          </w:p>
        </w:tc>
      </w:tr>
      <w:tr w:rsidR="00E621CD" w:rsidRPr="00E621CD" w14:paraId="1FC8B8A8" w14:textId="77777777" w:rsidTr="00E621CD">
        <w:trPr>
          <w:trHeight w:val="300"/>
        </w:trPr>
        <w:tc>
          <w:tcPr>
            <w:tcW w:w="7160" w:type="dxa"/>
            <w:noWrap/>
            <w:hideMark/>
          </w:tcPr>
          <w:p w14:paraId="1631467B" w14:textId="77777777" w:rsidR="00E621CD" w:rsidRPr="00E621CD" w:rsidRDefault="00E621CD" w:rsidP="00E621CD">
            <w:r w:rsidRPr="00E621CD">
              <w:t>R = γ = infected who become non-infectious/day, ß/R0</w:t>
            </w:r>
          </w:p>
        </w:tc>
        <w:tc>
          <w:tcPr>
            <w:tcW w:w="920" w:type="dxa"/>
            <w:noWrap/>
            <w:hideMark/>
          </w:tcPr>
          <w:p w14:paraId="7B69AAC1" w14:textId="77777777" w:rsidR="00E621CD" w:rsidRPr="00E621CD" w:rsidRDefault="00E621CD" w:rsidP="00E621CD">
            <w:r w:rsidRPr="00E621CD">
              <w:t>0.154</w:t>
            </w:r>
          </w:p>
        </w:tc>
      </w:tr>
    </w:tbl>
    <w:p w14:paraId="385990A2" w14:textId="77777777" w:rsidR="00E621CD" w:rsidRDefault="00E621CD" w:rsidP="00E621CD"/>
    <w:p w14:paraId="22F0F2BE" w14:textId="57A7ED5B" w:rsidR="00E621CD" w:rsidRDefault="00E621CD" w:rsidP="00E621CD">
      <w:r>
        <w:t>R</w:t>
      </w:r>
      <w:proofErr w:type="gramStart"/>
      <w:r w:rsidRPr="00E621CD">
        <w:rPr>
          <w:vertAlign w:val="subscript"/>
        </w:rPr>
        <w:t xml:space="preserve">0 </w:t>
      </w:r>
      <w:r>
        <w:rPr>
          <w:vertAlign w:val="subscript"/>
        </w:rPr>
        <w:t xml:space="preserve"> </w:t>
      </w:r>
      <w:r>
        <w:t>is</w:t>
      </w:r>
      <w:proofErr w:type="gramEnd"/>
      <w:r>
        <w:t xml:space="preserve"> based on the Imperial College study mentioned earlier. </w:t>
      </w:r>
    </w:p>
    <w:p w14:paraId="47AA0C1C" w14:textId="77777777" w:rsidR="00E621CD" w:rsidRDefault="00E621CD" w:rsidP="00E621CD"/>
    <w:p w14:paraId="42BE415E" w14:textId="71558399" w:rsidR="00E621CD" w:rsidRPr="00E621CD" w:rsidRDefault="00E621CD" w:rsidP="00E621CD">
      <w:r w:rsidRPr="00E621CD">
        <w:t>γ</w:t>
      </w:r>
      <w:r>
        <w:t xml:space="preserve"> </w:t>
      </w:r>
      <w:r w:rsidRPr="00E621CD">
        <w:t>is that the infectious period which they used was 6.5 days which is equivalent to 0.154 people recovering per day.</w:t>
      </w:r>
    </w:p>
    <w:p w14:paraId="3DD8B092" w14:textId="77777777" w:rsidR="00E621CD" w:rsidRDefault="00E621CD" w:rsidP="00E621CD"/>
    <w:p w14:paraId="110B4230" w14:textId="204BC5D0" w:rsidR="00E621CD" w:rsidRDefault="00E621CD" w:rsidP="00E621CD">
      <w:r>
        <w:t xml:space="preserve">With R=2.4 and </w:t>
      </w:r>
      <w:r w:rsidRPr="00E621CD">
        <w:t>γ</w:t>
      </w:r>
      <w:r>
        <w:t xml:space="preserve"> defined, we can find I from </w:t>
      </w:r>
      <w:r w:rsidRPr="00E621CD">
        <w:t>R</w:t>
      </w:r>
      <w:r w:rsidRPr="00E621CD">
        <w:rPr>
          <w:vertAlign w:val="subscript"/>
        </w:rPr>
        <w:t>0</w:t>
      </w:r>
      <w:r w:rsidRPr="00E621CD">
        <w:t xml:space="preserve"> * γ</w:t>
      </w:r>
      <w:r>
        <w:t xml:space="preserve">, so 2.4*0.154 = </w:t>
      </w:r>
      <w:r w:rsidRPr="00E621CD">
        <w:t>0.3696</w:t>
      </w:r>
    </w:p>
    <w:p w14:paraId="2EC73CAB" w14:textId="77777777" w:rsidR="00E621CD" w:rsidRDefault="00E621CD" w:rsidP="001616A9"/>
    <w:p w14:paraId="3F92A299" w14:textId="77777777" w:rsidR="00E621CD" w:rsidRDefault="00AD5996" w:rsidP="00E621CD">
      <w:pPr>
        <w:keepNext/>
      </w:pPr>
      <w:r>
        <w:rPr>
          <w:noProof/>
        </w:rPr>
        <w:drawing>
          <wp:inline distT="0" distB="0" distL="0" distR="0" wp14:anchorId="69F3A80C" wp14:editId="5355ECE4">
            <wp:extent cx="5727700" cy="3281045"/>
            <wp:effectExtent l="0" t="0" r="12700" b="8255"/>
            <wp:docPr id="60" name="Chart 60">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6565E1D" w14:textId="4895FF2C" w:rsidR="00161270" w:rsidRPr="001616A9" w:rsidRDefault="00E621CD" w:rsidP="00E621CD">
      <w:pPr>
        <w:pStyle w:val="Caption"/>
      </w:pPr>
      <w:r>
        <w:t xml:space="preserve">Figure </w:t>
      </w:r>
      <w:fldSimple w:instr=" SEQ Figure \* ARABIC ">
        <w:r w:rsidR="0028085B">
          <w:rPr>
            <w:noProof/>
          </w:rPr>
          <w:t>46</w:t>
        </w:r>
      </w:fldSimple>
      <w:r>
        <w:t xml:space="preserve">. </w:t>
      </w:r>
      <w:proofErr w:type="gramStart"/>
      <w:r>
        <w:t>A</w:t>
      </w:r>
      <w:proofErr w:type="gramEnd"/>
      <w:r>
        <w:t xml:space="preserve"> SIR Graph showing infection only</w:t>
      </w:r>
    </w:p>
    <w:p w14:paraId="6B77338E" w14:textId="77777777" w:rsidR="00807890" w:rsidRDefault="00D87A09" w:rsidP="00807890">
      <w:r w:rsidRPr="00D87A09">
        <w:t>The first thing to note is that practically all of N</w:t>
      </w:r>
      <w:r w:rsidRPr="00B76174">
        <w:rPr>
          <w:vertAlign w:val="subscript"/>
        </w:rPr>
        <w:t>MAX</w:t>
      </w:r>
      <w:r w:rsidRPr="00D87A09">
        <w:t xml:space="preserve"> gets the disease within the 100-day period. This is not always the case. A lower value for ß can lead to a smaller </w:t>
      </w:r>
      <w:r>
        <w:t>i</w:t>
      </w:r>
      <w:r w:rsidRPr="00D87A09">
        <w:t>nfected set which in turn means that not everyone gets the disease in a given period. This leaves the Recovered set at lower than N</w:t>
      </w:r>
      <w:r w:rsidRPr="00D87A09">
        <w:rPr>
          <w:vertAlign w:val="subscript"/>
        </w:rPr>
        <w:t>MAX</w:t>
      </w:r>
      <w:r w:rsidRPr="00D87A09">
        <w:t xml:space="preserve">. </w:t>
      </w:r>
    </w:p>
    <w:p w14:paraId="7AC034A1" w14:textId="77777777" w:rsidR="00807890" w:rsidRDefault="00807890" w:rsidP="00807890"/>
    <w:p w14:paraId="67AC6DE5" w14:textId="3AAFEDB0" w:rsidR="00D87A09" w:rsidRDefault="00D87A09" w:rsidP="00807890">
      <w:r w:rsidRPr="00D87A09">
        <w:t>Similarly, a larger value for γ would mean that people recovered more quickly. Different-shaped graphs will arise from varying these two values.</w:t>
      </w:r>
    </w:p>
    <w:p w14:paraId="0A3E53AE" w14:textId="77777777" w:rsidR="00807890" w:rsidRDefault="00807890" w:rsidP="00807890">
      <w:pPr>
        <w:rPr>
          <w:b/>
          <w:bCs/>
        </w:rPr>
      </w:pPr>
    </w:p>
    <w:p w14:paraId="55FBE6C5" w14:textId="77777777" w:rsidR="00E621CD" w:rsidRDefault="00E621CD" w:rsidP="00807890">
      <w:r>
        <w:t xml:space="preserve">The inflection point is around 37 days, which is the point when the highest number of people have the virus at any one time. At this point almost a quarter of the population have the virus which would put a huge burden on health services. After the inflection point the number of people with the virus at any one time begins to decrease. </w:t>
      </w:r>
    </w:p>
    <w:p w14:paraId="71E76ADF" w14:textId="77777777" w:rsidR="00E621CD" w:rsidRPr="00E621CD" w:rsidRDefault="00E621CD" w:rsidP="00807890"/>
    <w:p w14:paraId="420C6BED" w14:textId="3D307A57" w:rsidR="00EF23FF" w:rsidRDefault="00EF23FF" w:rsidP="00AD5996">
      <w:pPr>
        <w:pStyle w:val="Heading3"/>
      </w:pPr>
      <w:bookmarkStart w:id="116" w:name="_Toc37754583"/>
      <w:r>
        <w:lastRenderedPageBreak/>
        <w:t xml:space="preserve">What Does </w:t>
      </w:r>
      <w:r w:rsidR="00B76174">
        <w:t>“</w:t>
      </w:r>
      <w:r>
        <w:t>Flattening the Curve</w:t>
      </w:r>
      <w:r w:rsidR="00B76174">
        <w:t>”</w:t>
      </w:r>
      <w:r>
        <w:t xml:space="preserve"> Mean?</w:t>
      </w:r>
      <w:bookmarkEnd w:id="116"/>
    </w:p>
    <w:p w14:paraId="49E16E06" w14:textId="067C4687" w:rsidR="00E621CD" w:rsidRDefault="00E621CD" w:rsidP="00E621CD">
      <w:r>
        <w:t xml:space="preserve">In the COVID-19 pandemic the goal of most governments is to lower the rate of Infection. (ß) which means that the proportion of patients with the virus at any one time is lower and lowers the demand on the healthcare system at any one time. </w:t>
      </w:r>
      <w:r w:rsidR="0047383E">
        <w:t>Furthermore,</w:t>
      </w:r>
      <w:r>
        <w:t xml:space="preserve"> it may prevent some people ever getting the virus, as we can see in ‘Modelling the Policy’, and it will allow more time to prepare for the inflection point.   </w:t>
      </w:r>
    </w:p>
    <w:p w14:paraId="7B43352D" w14:textId="77777777" w:rsidR="00E621CD" w:rsidRDefault="00E621CD" w:rsidP="00E621CD"/>
    <w:p w14:paraId="63161011" w14:textId="678C4E22" w:rsidR="00E621CD" w:rsidRDefault="00E621CD" w:rsidP="00E621CD">
      <w:r>
        <w:t>In the example below we keep N</w:t>
      </w:r>
      <w:r w:rsidRPr="00E621CD">
        <w:rPr>
          <w:vertAlign w:val="subscript"/>
        </w:rPr>
        <w:t xml:space="preserve">MAX </w:t>
      </w:r>
      <w:r>
        <w:t>and γ the same as the above example, but we look at infection rates () of 0.3 and 0.77.</w:t>
      </w:r>
    </w:p>
    <w:p w14:paraId="432A983D" w14:textId="77777777" w:rsidR="00E621CD" w:rsidRDefault="00E621CD" w:rsidP="00EF23FF"/>
    <w:p w14:paraId="429211B9" w14:textId="77777777" w:rsidR="00B76174" w:rsidRDefault="00AD5996" w:rsidP="00B76174">
      <w:pPr>
        <w:keepNext/>
      </w:pPr>
      <w:r>
        <w:rPr>
          <w:noProof/>
        </w:rPr>
        <w:drawing>
          <wp:inline distT="0" distB="0" distL="0" distR="0" wp14:anchorId="022ACBF0" wp14:editId="10752A37">
            <wp:extent cx="5727700" cy="2923540"/>
            <wp:effectExtent l="0" t="0" r="12700" b="10160"/>
            <wp:docPr id="56" name="Chart 56">
              <a:extLst xmlns:a="http://schemas.openxmlformats.org/drawingml/2006/main">
                <a:ext uri="{FF2B5EF4-FFF2-40B4-BE49-F238E27FC236}">
                  <a16:creationId xmlns:a16="http://schemas.microsoft.com/office/drawing/2014/main" id="{B8A541E0-A4ED-2C47-BD67-D21EA70349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5C37B9C" w14:textId="253B32C4" w:rsidR="00161270" w:rsidRDefault="00B76174" w:rsidP="00B76174">
      <w:pPr>
        <w:pStyle w:val="Caption"/>
      </w:pPr>
      <w:r>
        <w:t xml:space="preserve">Figure </w:t>
      </w:r>
      <w:fldSimple w:instr=" SEQ Figure \* ARABIC ">
        <w:r w:rsidR="0028085B">
          <w:rPr>
            <w:noProof/>
          </w:rPr>
          <w:t>47</w:t>
        </w:r>
      </w:fldSimple>
      <w:r>
        <w:t xml:space="preserve">. </w:t>
      </w:r>
      <w:r w:rsidRPr="008F1E22">
        <w:t>Infection rates for</w:t>
      </w:r>
      <w:r>
        <w:t xml:space="preserve"> different values of </w:t>
      </w:r>
      <w:r w:rsidRPr="008F1E22">
        <w:t>ß</w:t>
      </w:r>
    </w:p>
    <w:p w14:paraId="22DF4A74" w14:textId="254A9A02" w:rsidR="00D87A09" w:rsidRDefault="00D87A09" w:rsidP="00D87A09">
      <w:r w:rsidRPr="00D87A09">
        <w:t xml:space="preserve">Here, </w:t>
      </w:r>
      <w:r w:rsidR="00E621CD">
        <w:t>as in the previous SIR model in Figure 4</w:t>
      </w:r>
      <w:r w:rsidR="0028085B">
        <w:t>6</w:t>
      </w:r>
      <w:r w:rsidR="00E621CD">
        <w:t>, we</w:t>
      </w:r>
      <w:r w:rsidRPr="00D87A09">
        <w:t xml:space="preserve"> suppose it takes people on average 6.5 days to recover</w:t>
      </w:r>
      <w:r w:rsidR="00E621CD">
        <w:t>, so</w:t>
      </w:r>
      <w:r w:rsidRPr="00D87A09">
        <w:t xml:space="preserve"> we take γ to be fixed at 1 per 6.5 days = 0.154 per day</w:t>
      </w:r>
      <w:r>
        <w:t>.</w:t>
      </w:r>
    </w:p>
    <w:p w14:paraId="1E267E6B" w14:textId="77777777" w:rsidR="00D87A09" w:rsidRPr="00D87A09" w:rsidRDefault="00D87A09" w:rsidP="00D87A09"/>
    <w:p w14:paraId="5E738AF0" w14:textId="7B3D2900" w:rsidR="00D87A09" w:rsidRDefault="00D87A09" w:rsidP="00D87A09">
      <w:r w:rsidRPr="00D87A09">
        <w:t>Running the model with ß = 0.77 the inflection point occurs after just 17 days as shown by the blue graph.</w:t>
      </w:r>
      <w:r w:rsidR="00E621CD">
        <w:t xml:space="preserve"> In this scenario, over 50% (500) of the population has the virus concurrently which would put a huge strain on the health services</w:t>
      </w:r>
    </w:p>
    <w:p w14:paraId="51B441E0" w14:textId="77777777" w:rsidR="00D87A09" w:rsidRPr="00D87A09" w:rsidRDefault="00D87A09" w:rsidP="00D87A09"/>
    <w:p w14:paraId="28D60948" w14:textId="557AA865" w:rsidR="00D87A09" w:rsidRDefault="00D87A09" w:rsidP="00D87A09">
      <w:r w:rsidRPr="00D87A09">
        <w:t xml:space="preserve">But when ß = 0.3, the inflection point occurs after 47 days, </w:t>
      </w:r>
      <w:r w:rsidR="00E621CD" w:rsidRPr="00E621CD">
        <w:t xml:space="preserve">days and less than 20% (200) of people have the virus at any </w:t>
      </w:r>
      <w:r w:rsidR="0047383E" w:rsidRPr="00E621CD">
        <w:t>one-time</w:t>
      </w:r>
      <w:r w:rsidR="00E621CD" w:rsidRPr="00E621CD">
        <w:t xml:space="preserve"> </w:t>
      </w:r>
      <w:r w:rsidRPr="00D87A09">
        <w:t xml:space="preserve">enabling health services more time to </w:t>
      </w:r>
      <w:r w:rsidR="0047383E" w:rsidRPr="00D87A09">
        <w:t>prepare</w:t>
      </w:r>
      <w:r w:rsidR="0047383E">
        <w:t xml:space="preserve"> and</w:t>
      </w:r>
      <w:r w:rsidRPr="00D87A09">
        <w:t xml:space="preserve"> giving more people the chance of not contracting it in the first place.   </w:t>
      </w:r>
    </w:p>
    <w:p w14:paraId="3AFD5FBA" w14:textId="77777777" w:rsidR="00D87A09" w:rsidRPr="00D87A09" w:rsidRDefault="00D87A09" w:rsidP="00D87A09"/>
    <w:p w14:paraId="4605D317" w14:textId="222DF51C" w:rsidR="00D87A09" w:rsidRDefault="00E621CD" w:rsidP="00D87A09">
      <w:r w:rsidRPr="00E621CD">
        <w:t>The shape of the curve is determined by ß and γ. The duration of the period a patient is infectious is unlikely to be very modifiable by governmental policy, hence the recovery rate (γ) will be considered constant. Therefore, flattening the curve can be achieved by deploying government policy which minimises the infection rate (ß)</w:t>
      </w:r>
      <w:r>
        <w:t xml:space="preserve">. </w:t>
      </w:r>
    </w:p>
    <w:p w14:paraId="739D61AF" w14:textId="77777777" w:rsidR="00E621CD" w:rsidRPr="00D87A09" w:rsidRDefault="00E621CD" w:rsidP="00D87A09"/>
    <w:p w14:paraId="64149646" w14:textId="01CD9E9D" w:rsidR="00D87A09" w:rsidRDefault="00D87A09" w:rsidP="00D87A09">
      <w:pPr>
        <w:rPr>
          <w:b/>
          <w:bCs/>
        </w:rPr>
      </w:pPr>
      <w:r w:rsidRPr="00D87A09">
        <w:t>So, let’s next run simulate</w:t>
      </w:r>
      <w:r>
        <w:t>d</w:t>
      </w:r>
      <w:r w:rsidRPr="00D87A09">
        <w:t xml:space="preserve"> SIR models to show the effects of different interventions when they are put into place immediately. </w:t>
      </w:r>
    </w:p>
    <w:p w14:paraId="57B99580" w14:textId="296007B6" w:rsidR="003E7410" w:rsidRDefault="003E7410" w:rsidP="00D87A09">
      <w:pPr>
        <w:pStyle w:val="Heading3"/>
      </w:pPr>
      <w:bookmarkStart w:id="117" w:name="_Toc37754584"/>
      <w:r>
        <w:lastRenderedPageBreak/>
        <w:t>Modelling The Policy Lever Effects</w:t>
      </w:r>
      <w:bookmarkEnd w:id="117"/>
      <w:r>
        <w:t xml:space="preserve"> </w:t>
      </w:r>
    </w:p>
    <w:p w14:paraId="7A87C712" w14:textId="6C3E5666" w:rsidR="00161270" w:rsidRDefault="00161270" w:rsidP="00161270">
      <w:r>
        <w:t>To understand the options and dilemmas behind political decision making, we need to understand the different effects that different approaches are likely to have. For this we need to run</w:t>
      </w:r>
      <w:r w:rsidR="00D87A09">
        <w:t xml:space="preserve"> various</w:t>
      </w:r>
      <w:r>
        <w:t xml:space="preserve"> models. </w:t>
      </w:r>
    </w:p>
    <w:p w14:paraId="1883A9BF" w14:textId="0E13B64B" w:rsidR="003E7410" w:rsidRDefault="003E7410" w:rsidP="00161270"/>
    <w:p w14:paraId="25450DAD" w14:textId="6CFE5474" w:rsidR="003E7410" w:rsidRDefault="003E7410" w:rsidP="00161270">
      <w:r>
        <w:t xml:space="preserve">Here we will use </w:t>
      </w:r>
      <w:proofErr w:type="gramStart"/>
      <w:r>
        <w:t>a</w:t>
      </w:r>
      <w:proofErr w:type="gramEnd"/>
      <w:r>
        <w:t xml:space="preserve"> SIR model to evaluate the following </w:t>
      </w:r>
      <w:r w:rsidR="00AD5996">
        <w:t>3</w:t>
      </w:r>
      <w:r>
        <w:t xml:space="preserve"> policy scenarios:</w:t>
      </w:r>
    </w:p>
    <w:p w14:paraId="2C4BB577" w14:textId="6F7D5B50" w:rsidR="003E7410" w:rsidRDefault="003E7410" w:rsidP="00161270"/>
    <w:p w14:paraId="3724F809" w14:textId="6BFE2282" w:rsidR="003E7410" w:rsidRDefault="003E7410" w:rsidP="00ED2C36">
      <w:pPr>
        <w:pStyle w:val="ListParagraph"/>
        <w:numPr>
          <w:ilvl w:val="0"/>
          <w:numId w:val="9"/>
        </w:numPr>
      </w:pPr>
      <w:r>
        <w:t xml:space="preserve">Do nothing </w:t>
      </w:r>
    </w:p>
    <w:p w14:paraId="0E282D10" w14:textId="546C766C" w:rsidR="003E7410" w:rsidRDefault="003E7410" w:rsidP="00ED2C36">
      <w:pPr>
        <w:pStyle w:val="ListParagraph"/>
        <w:numPr>
          <w:ilvl w:val="0"/>
          <w:numId w:val="9"/>
        </w:numPr>
      </w:pPr>
      <w:r>
        <w:t xml:space="preserve">Widespread hand washing </w:t>
      </w:r>
    </w:p>
    <w:p w14:paraId="6007E50C" w14:textId="4C44677B" w:rsidR="00946D49" w:rsidRDefault="00946D49" w:rsidP="00ED2C36">
      <w:pPr>
        <w:pStyle w:val="ListParagraph"/>
        <w:numPr>
          <w:ilvl w:val="0"/>
          <w:numId w:val="9"/>
        </w:numPr>
      </w:pPr>
      <w:r>
        <w:t>Social distancing</w:t>
      </w:r>
    </w:p>
    <w:p w14:paraId="7966B26E" w14:textId="77777777" w:rsidR="00AD5996" w:rsidRDefault="00AD5996" w:rsidP="00AD5996"/>
    <w:p w14:paraId="7BCAF304" w14:textId="37F95864" w:rsidR="003E7410" w:rsidRDefault="00AD5996" w:rsidP="00AD5996">
      <w:r>
        <w:t>We will also do a quick calculation to work out the impact of s</w:t>
      </w:r>
      <w:r w:rsidR="00946D49">
        <w:t>ocial distancing</w:t>
      </w:r>
      <w:r w:rsidR="00427DF5">
        <w:t xml:space="preserve"> + hand washing</w:t>
      </w:r>
      <w:r>
        <w:t xml:space="preserve"> together. </w:t>
      </w:r>
    </w:p>
    <w:p w14:paraId="54B0E458" w14:textId="72D1368C" w:rsidR="003E7410" w:rsidRDefault="00AD5996" w:rsidP="0028085B">
      <w:pPr>
        <w:pStyle w:val="Heading2"/>
      </w:pPr>
      <w:bookmarkStart w:id="118" w:name="_Toc37754585"/>
      <w:bookmarkEnd w:id="112"/>
      <w:bookmarkEnd w:id="113"/>
      <w:r>
        <w:t xml:space="preserve">Policy 1. </w:t>
      </w:r>
      <w:r w:rsidR="003E7410">
        <w:t xml:space="preserve">Do Nothing </w:t>
      </w:r>
      <w:r w:rsidR="00E621CD">
        <w:t>(Herd Immunity)</w:t>
      </w:r>
      <w:bookmarkEnd w:id="118"/>
      <w:r w:rsidR="00E621CD">
        <w:t xml:space="preserve"> </w:t>
      </w:r>
    </w:p>
    <w:p w14:paraId="618A4D07" w14:textId="78ACD3F7" w:rsidR="003E7410" w:rsidRDefault="00E621CD" w:rsidP="00161270">
      <w:bookmarkStart w:id="119" w:name="OLE_LINK15"/>
      <w:bookmarkStart w:id="120" w:name="OLE_LINK16"/>
      <w:r w:rsidRPr="00E621CD">
        <w:t>In the ‘Do Nothing’ scenario, governments do not create policies on hand washing or social distancing i.e. let herd immunity take effect.</w:t>
      </w:r>
    </w:p>
    <w:p w14:paraId="194C9129" w14:textId="77777777" w:rsidR="00E621CD" w:rsidRDefault="00E621CD" w:rsidP="00161270"/>
    <w:p w14:paraId="4665E5E5" w14:textId="225D40B4" w:rsidR="003E7410" w:rsidRDefault="003E7410" w:rsidP="00161270">
      <w:r>
        <w:t xml:space="preserve">We use the following </w:t>
      </w:r>
      <w:r w:rsidRPr="00E4323A">
        <w:rPr>
          <w:i/>
          <w:iCs/>
        </w:rPr>
        <w:t>inputs</w:t>
      </w:r>
      <w:r>
        <w:t xml:space="preserve"> – </w:t>
      </w:r>
    </w:p>
    <w:p w14:paraId="76F50548" w14:textId="6E880AFC" w:rsidR="003E7410" w:rsidRDefault="003E7410" w:rsidP="00161270"/>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0"/>
        <w:gridCol w:w="920"/>
      </w:tblGrid>
      <w:tr w:rsidR="003E7410" w:rsidRPr="003E7410" w14:paraId="7AAA9AA7" w14:textId="77777777" w:rsidTr="00427DF5">
        <w:trPr>
          <w:trHeight w:val="320"/>
        </w:trPr>
        <w:tc>
          <w:tcPr>
            <w:tcW w:w="7160" w:type="dxa"/>
            <w:shd w:val="clear" w:color="auto" w:fill="auto"/>
            <w:noWrap/>
            <w:vAlign w:val="bottom"/>
            <w:hideMark/>
          </w:tcPr>
          <w:p w14:paraId="48BE6774" w14:textId="77777777" w:rsidR="003E7410" w:rsidRPr="003E7410" w:rsidRDefault="003E7410" w:rsidP="003E7410">
            <w:pPr>
              <w:rPr>
                <w:rFonts w:ascii="Calibri" w:hAnsi="Calibri" w:cs="Calibri"/>
                <w:color w:val="000000"/>
              </w:rPr>
            </w:pPr>
            <w:bookmarkStart w:id="121" w:name="OLE_LINK9"/>
            <w:r w:rsidRPr="003E7410">
              <w:rPr>
                <w:rFonts w:ascii="Calibri" w:hAnsi="Calibri" w:cs="Calibri"/>
                <w:b/>
                <w:bCs/>
                <w:color w:val="000000"/>
              </w:rPr>
              <w:t>S</w:t>
            </w:r>
            <w:r w:rsidRPr="003E7410">
              <w:rPr>
                <w:rFonts w:ascii="Calibri" w:hAnsi="Calibri" w:cs="Calibri"/>
                <w:color w:val="000000"/>
              </w:rPr>
              <w:t xml:space="preserve"> = Susceptible; initial </w:t>
            </w:r>
          </w:p>
        </w:tc>
        <w:tc>
          <w:tcPr>
            <w:tcW w:w="920" w:type="dxa"/>
            <w:shd w:val="clear" w:color="auto" w:fill="auto"/>
            <w:noWrap/>
            <w:vAlign w:val="center"/>
            <w:hideMark/>
          </w:tcPr>
          <w:p w14:paraId="4B93A841"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999</w:t>
            </w:r>
          </w:p>
        </w:tc>
      </w:tr>
      <w:tr w:rsidR="003E7410" w:rsidRPr="003E7410" w14:paraId="11A2ABB5" w14:textId="77777777" w:rsidTr="00427DF5">
        <w:trPr>
          <w:trHeight w:val="320"/>
        </w:trPr>
        <w:tc>
          <w:tcPr>
            <w:tcW w:w="7160" w:type="dxa"/>
            <w:shd w:val="clear" w:color="auto" w:fill="auto"/>
            <w:noWrap/>
            <w:vAlign w:val="bottom"/>
            <w:hideMark/>
          </w:tcPr>
          <w:p w14:paraId="7DFBFF16" w14:textId="77777777" w:rsidR="003E7410" w:rsidRPr="003E7410" w:rsidRDefault="003E7410" w:rsidP="003E7410">
            <w:pPr>
              <w:rPr>
                <w:rFonts w:ascii="Calibri" w:hAnsi="Calibri" w:cs="Calibri"/>
                <w:color w:val="000000"/>
              </w:rPr>
            </w:pPr>
            <w:proofErr w:type="spellStart"/>
            <w:r w:rsidRPr="003E7410">
              <w:rPr>
                <w:rFonts w:ascii="Calibri" w:hAnsi="Calibri" w:cs="Calibri"/>
                <w:color w:val="000000"/>
              </w:rPr>
              <w:t>i</w:t>
            </w:r>
            <w:proofErr w:type="spellEnd"/>
            <w:r w:rsidRPr="003E7410">
              <w:rPr>
                <w:rFonts w:ascii="Calibri" w:hAnsi="Calibri" w:cs="Calibri"/>
                <w:color w:val="000000"/>
              </w:rPr>
              <w:t xml:space="preserve"> = Infected; initial</w:t>
            </w:r>
          </w:p>
        </w:tc>
        <w:tc>
          <w:tcPr>
            <w:tcW w:w="920" w:type="dxa"/>
            <w:shd w:val="clear" w:color="auto" w:fill="auto"/>
            <w:noWrap/>
            <w:vAlign w:val="center"/>
            <w:hideMark/>
          </w:tcPr>
          <w:p w14:paraId="4775EA1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tr w:rsidR="003E7410" w:rsidRPr="003E7410" w14:paraId="5AACCFA1" w14:textId="77777777" w:rsidTr="00427DF5">
        <w:trPr>
          <w:trHeight w:val="320"/>
        </w:trPr>
        <w:tc>
          <w:tcPr>
            <w:tcW w:w="7160" w:type="dxa"/>
            <w:shd w:val="clear" w:color="auto" w:fill="auto"/>
            <w:noWrap/>
            <w:vAlign w:val="bottom"/>
            <w:hideMark/>
          </w:tcPr>
          <w:p w14:paraId="28A20470" w14:textId="50A4B2CD" w:rsidR="003E7410" w:rsidRPr="003E7410" w:rsidRDefault="00C14AEA" w:rsidP="003E7410">
            <w:pPr>
              <w:rPr>
                <w:rFonts w:ascii="Calibri" w:hAnsi="Calibri" w:cs="Calibri"/>
                <w:color w:val="000000"/>
              </w:rPr>
            </w:pPr>
            <w:r w:rsidRPr="00C14AEA">
              <w:rPr>
                <w:rFonts w:ascii="Times New Roman" w:hAnsi="Times New Roman" w:cs="Calibri"/>
                <w:color w:val="000000"/>
              </w:rPr>
              <w:t>R</w:t>
            </w:r>
            <w:r w:rsidRPr="006F6BC9">
              <w:rPr>
                <w:rFonts w:ascii="Times New Roman" w:hAnsi="Times New Roman" w:cs="Calibri"/>
                <w:color w:val="000000"/>
                <w:vertAlign w:val="subscript"/>
              </w:rPr>
              <w:t>0</w:t>
            </w:r>
            <w:r w:rsidR="003E7410" w:rsidRPr="003E7410">
              <w:rPr>
                <w:rFonts w:ascii="Calibri" w:hAnsi="Calibri" w:cs="Calibri"/>
                <w:color w:val="000000"/>
              </w:rPr>
              <w:t xml:space="preserve"> = Reproductive number = ß/γ </w:t>
            </w:r>
            <w:r w:rsidR="003E7410">
              <w:rPr>
                <w:rFonts w:ascii="Calibri" w:hAnsi="Calibri" w:cs="Calibri"/>
                <w:color w:val="000000"/>
              </w:rPr>
              <w:t>Source, Imperial College</w:t>
            </w:r>
            <w:r w:rsidR="003E7410">
              <w:rPr>
                <w:rStyle w:val="EndnoteReference"/>
                <w:rFonts w:ascii="Calibri" w:hAnsi="Calibri" w:cs="Calibri"/>
                <w:color w:val="000000"/>
              </w:rPr>
              <w:endnoteReference w:id="66"/>
            </w:r>
            <w:r w:rsidR="003E7410">
              <w:rPr>
                <w:rFonts w:ascii="Calibri" w:hAnsi="Calibri" w:cs="Calibri"/>
                <w:color w:val="000000"/>
              </w:rPr>
              <w:t xml:space="preserve"> </w:t>
            </w:r>
          </w:p>
        </w:tc>
        <w:tc>
          <w:tcPr>
            <w:tcW w:w="920" w:type="dxa"/>
            <w:shd w:val="clear" w:color="auto" w:fill="auto"/>
            <w:noWrap/>
            <w:vAlign w:val="center"/>
            <w:hideMark/>
          </w:tcPr>
          <w:p w14:paraId="6A9113AD"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2.4</w:t>
            </w:r>
          </w:p>
        </w:tc>
      </w:tr>
      <w:tr w:rsidR="003E7410" w:rsidRPr="003E7410" w14:paraId="41580BE4" w14:textId="77777777" w:rsidTr="00427DF5">
        <w:trPr>
          <w:trHeight w:val="320"/>
        </w:trPr>
        <w:tc>
          <w:tcPr>
            <w:tcW w:w="7160" w:type="dxa"/>
            <w:shd w:val="clear" w:color="auto" w:fill="auto"/>
            <w:noWrap/>
            <w:vAlign w:val="bottom"/>
            <w:hideMark/>
          </w:tcPr>
          <w:p w14:paraId="32A63007" w14:textId="3689D22B" w:rsidR="003E7410" w:rsidRPr="003E7410" w:rsidRDefault="003E7410" w:rsidP="003E7410">
            <w:pPr>
              <w:rPr>
                <w:rFonts w:ascii="Calibri" w:hAnsi="Calibri" w:cs="Calibri"/>
                <w:color w:val="000000"/>
              </w:rPr>
            </w:pPr>
            <w:r w:rsidRPr="003E7410">
              <w:rPr>
                <w:rFonts w:ascii="Calibri" w:hAnsi="Calibri" w:cs="Calibri"/>
                <w:b/>
                <w:bCs/>
                <w:color w:val="000000"/>
              </w:rPr>
              <w:t>I</w:t>
            </w:r>
            <w:r w:rsidRPr="003E7410">
              <w:rPr>
                <w:rFonts w:ascii="Calibri" w:hAnsi="Calibri" w:cs="Calibri"/>
                <w:color w:val="000000"/>
              </w:rPr>
              <w:t xml:space="preserve"> = ß = susceptible</w:t>
            </w:r>
            <w:r w:rsidR="00D87A09">
              <w:rPr>
                <w:rFonts w:ascii="Calibri" w:hAnsi="Calibri" w:cs="Calibri"/>
                <w:color w:val="000000"/>
              </w:rPr>
              <w:t xml:space="preserve"> people</w:t>
            </w:r>
            <w:r w:rsidRPr="003E7410">
              <w:rPr>
                <w:rFonts w:ascii="Calibri" w:hAnsi="Calibri" w:cs="Calibri"/>
                <w:color w:val="000000"/>
              </w:rPr>
              <w:t xml:space="preserve"> infected/day, </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sidRPr="003E7410">
              <w:rPr>
                <w:rFonts w:ascii="Calibri" w:hAnsi="Calibri" w:cs="Calibri"/>
                <w:color w:val="000000"/>
              </w:rPr>
              <w:t xml:space="preserve"> * γ</w:t>
            </w:r>
            <w:r w:rsidR="00E4323A">
              <w:rPr>
                <w:rFonts w:ascii="Calibri" w:hAnsi="Calibri" w:cs="Calibri"/>
                <w:color w:val="000000"/>
              </w:rPr>
              <w:t xml:space="preserve">  </w:t>
            </w:r>
          </w:p>
        </w:tc>
        <w:tc>
          <w:tcPr>
            <w:tcW w:w="920" w:type="dxa"/>
            <w:shd w:val="clear" w:color="auto" w:fill="auto"/>
            <w:noWrap/>
            <w:vAlign w:val="center"/>
            <w:hideMark/>
          </w:tcPr>
          <w:p w14:paraId="2C8D3C89"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0.3696</w:t>
            </w:r>
          </w:p>
        </w:tc>
      </w:tr>
      <w:tr w:rsidR="003E7410" w:rsidRPr="003E7410" w14:paraId="1BF70468" w14:textId="77777777" w:rsidTr="00427DF5">
        <w:trPr>
          <w:trHeight w:val="300"/>
        </w:trPr>
        <w:tc>
          <w:tcPr>
            <w:tcW w:w="7160" w:type="dxa"/>
            <w:shd w:val="clear" w:color="auto" w:fill="auto"/>
            <w:noWrap/>
            <w:vAlign w:val="bottom"/>
            <w:hideMark/>
          </w:tcPr>
          <w:p w14:paraId="69CD058A" w14:textId="204E0DC7" w:rsidR="003E7410" w:rsidRPr="003E7410" w:rsidRDefault="003E7410" w:rsidP="003E7410">
            <w:pPr>
              <w:rPr>
                <w:rFonts w:ascii="Calibri" w:hAnsi="Calibri" w:cs="Calibri"/>
                <w:color w:val="000000"/>
              </w:rPr>
            </w:pPr>
            <w:r w:rsidRPr="003E7410">
              <w:rPr>
                <w:rFonts w:ascii="Calibri" w:hAnsi="Calibri" w:cs="Calibri"/>
                <w:b/>
                <w:bCs/>
                <w:color w:val="000000"/>
              </w:rPr>
              <w:t>R</w:t>
            </w:r>
            <w:r w:rsidRPr="003E7410">
              <w:rPr>
                <w:rFonts w:ascii="Calibri" w:hAnsi="Calibri" w:cs="Calibri"/>
                <w:color w:val="000000"/>
              </w:rPr>
              <w:t xml:space="preserve"> = γ = infected who become non-infectious/day, ß/</w:t>
            </w:r>
            <w:r w:rsidR="00C14AEA" w:rsidRPr="00C14AEA">
              <w:rPr>
                <w:rFonts w:ascii="Times New Roman" w:hAnsi="Times New Roman" w:cs="Calibri"/>
                <w:color w:val="000000"/>
              </w:rPr>
              <w:t>R</w:t>
            </w:r>
            <w:r w:rsidR="00C14AEA" w:rsidRPr="006F6BC9">
              <w:rPr>
                <w:rFonts w:ascii="Times New Roman" w:hAnsi="Times New Roman" w:cs="Calibri"/>
                <w:color w:val="000000"/>
                <w:vertAlign w:val="subscript"/>
              </w:rPr>
              <w:t>0</w:t>
            </w:r>
            <w:r>
              <w:rPr>
                <w:rFonts w:ascii="Calibri" w:hAnsi="Calibri" w:cs="Calibri"/>
                <w:color w:val="000000"/>
              </w:rPr>
              <w:t xml:space="preserve"> Source, Imperial College (infectious </w:t>
            </w:r>
            <w:r w:rsidR="00FB2FC7">
              <w:rPr>
                <w:rFonts w:ascii="Calibri" w:hAnsi="Calibri" w:cs="Calibri"/>
                <w:color w:val="000000"/>
              </w:rPr>
              <w:t>mean</w:t>
            </w:r>
            <w:r>
              <w:rPr>
                <w:rFonts w:ascii="Calibri" w:hAnsi="Calibri" w:cs="Calibri"/>
                <w:color w:val="000000"/>
              </w:rPr>
              <w:t xml:space="preserve"> 6.5 days)</w:t>
            </w:r>
            <w:r w:rsidR="00FB2FC7">
              <w:rPr>
                <w:rStyle w:val="EndnoteReference"/>
                <w:rFonts w:ascii="Calibri" w:hAnsi="Calibri" w:cs="Calibri"/>
                <w:color w:val="000000"/>
              </w:rPr>
              <w:endnoteReference w:id="67"/>
            </w:r>
            <w:r>
              <w:rPr>
                <w:rFonts w:ascii="Calibri" w:hAnsi="Calibri" w:cs="Calibri"/>
                <w:color w:val="000000"/>
              </w:rPr>
              <w:t xml:space="preserve">  </w:t>
            </w:r>
            <w:r w:rsidR="00E4323A">
              <w:rPr>
                <w:rFonts w:ascii="Calibri" w:hAnsi="Calibri" w:cs="Calibri"/>
                <w:color w:val="000000"/>
              </w:rPr>
              <w:t xml:space="preserve"> </w:t>
            </w:r>
          </w:p>
        </w:tc>
        <w:tc>
          <w:tcPr>
            <w:tcW w:w="920" w:type="dxa"/>
            <w:shd w:val="clear" w:color="auto" w:fill="auto"/>
            <w:noWrap/>
            <w:vAlign w:val="center"/>
            <w:hideMark/>
          </w:tcPr>
          <w:p w14:paraId="795A658E"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0.154</w:t>
            </w:r>
          </w:p>
        </w:tc>
      </w:tr>
      <w:tr w:rsidR="003E7410" w:rsidRPr="003E7410" w14:paraId="369D4AE8" w14:textId="77777777" w:rsidTr="00427DF5">
        <w:trPr>
          <w:trHeight w:val="320"/>
        </w:trPr>
        <w:tc>
          <w:tcPr>
            <w:tcW w:w="7160" w:type="dxa"/>
            <w:shd w:val="clear" w:color="auto" w:fill="auto"/>
            <w:noWrap/>
            <w:vAlign w:val="bottom"/>
            <w:hideMark/>
          </w:tcPr>
          <w:p w14:paraId="6E70BB28" w14:textId="03F18F6A" w:rsidR="003E7410" w:rsidRPr="003E7410" w:rsidRDefault="003E7410" w:rsidP="003E7410">
            <w:pPr>
              <w:rPr>
                <w:rFonts w:ascii="Calibri" w:hAnsi="Calibri" w:cs="Calibri"/>
                <w:color w:val="000000"/>
              </w:rPr>
            </w:pPr>
            <w:r w:rsidRPr="003E7410">
              <w:rPr>
                <w:rFonts w:ascii="Calibri" w:hAnsi="Calibri" w:cs="Calibri"/>
                <w:color w:val="000000"/>
              </w:rPr>
              <w:t xml:space="preserve">N = </w:t>
            </w:r>
            <w:r w:rsidR="005839EC">
              <w:rPr>
                <w:rFonts w:ascii="Calibri" w:hAnsi="Calibri" w:cs="Calibri"/>
                <w:color w:val="000000"/>
              </w:rPr>
              <w:t>N</w:t>
            </w:r>
            <w:r w:rsidR="005839EC" w:rsidRPr="00AD5996">
              <w:rPr>
                <w:rFonts w:ascii="Calibri" w:hAnsi="Calibri" w:cs="Calibri"/>
                <w:color w:val="000000"/>
                <w:vertAlign w:val="subscript"/>
              </w:rPr>
              <w:t>MAX</w:t>
            </w:r>
            <w:r w:rsidR="00E4323A">
              <w:rPr>
                <w:rFonts w:ascii="Calibri" w:hAnsi="Calibri" w:cs="Calibri"/>
                <w:color w:val="000000"/>
                <w:vertAlign w:val="subscript"/>
              </w:rPr>
              <w:t xml:space="preserve"> </w:t>
            </w:r>
            <w:r w:rsidR="00E4323A">
              <w:rPr>
                <w:rFonts w:ascii="Calibri" w:hAnsi="Calibri" w:cs="Calibri"/>
                <w:color w:val="000000"/>
              </w:rPr>
              <w:t>(population)</w:t>
            </w:r>
          </w:p>
        </w:tc>
        <w:tc>
          <w:tcPr>
            <w:tcW w:w="920" w:type="dxa"/>
            <w:shd w:val="clear" w:color="auto" w:fill="auto"/>
            <w:noWrap/>
            <w:vAlign w:val="center"/>
            <w:hideMark/>
          </w:tcPr>
          <w:p w14:paraId="75C8E244"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1000</w:t>
            </w:r>
          </w:p>
        </w:tc>
      </w:tr>
      <w:tr w:rsidR="003E7410" w:rsidRPr="003E7410" w14:paraId="55435C05" w14:textId="77777777" w:rsidTr="00427DF5">
        <w:trPr>
          <w:trHeight w:val="320"/>
        </w:trPr>
        <w:tc>
          <w:tcPr>
            <w:tcW w:w="7160" w:type="dxa"/>
            <w:shd w:val="clear" w:color="auto" w:fill="auto"/>
            <w:noWrap/>
            <w:vAlign w:val="bottom"/>
            <w:hideMark/>
          </w:tcPr>
          <w:p w14:paraId="4B4F7807" w14:textId="77777777" w:rsidR="003E7410" w:rsidRPr="003E7410" w:rsidRDefault="003E7410" w:rsidP="003E7410">
            <w:pPr>
              <w:rPr>
                <w:rFonts w:ascii="Calibri" w:hAnsi="Calibri" w:cs="Calibri"/>
                <w:color w:val="000000"/>
              </w:rPr>
            </w:pPr>
            <w:r w:rsidRPr="003E7410">
              <w:rPr>
                <w:rFonts w:ascii="Calibri" w:hAnsi="Calibri" w:cs="Calibri"/>
                <w:color w:val="000000"/>
              </w:rPr>
              <w:t>T = time interval; day</w:t>
            </w:r>
          </w:p>
        </w:tc>
        <w:tc>
          <w:tcPr>
            <w:tcW w:w="920" w:type="dxa"/>
            <w:shd w:val="clear" w:color="auto" w:fill="auto"/>
            <w:noWrap/>
            <w:vAlign w:val="center"/>
            <w:hideMark/>
          </w:tcPr>
          <w:p w14:paraId="42BC84E7" w14:textId="77777777" w:rsidR="003E7410" w:rsidRPr="003E7410" w:rsidRDefault="003E7410" w:rsidP="00427DF5">
            <w:pPr>
              <w:jc w:val="right"/>
              <w:rPr>
                <w:rFonts w:ascii="Calibri" w:hAnsi="Calibri" w:cs="Calibri"/>
                <w:color w:val="000000"/>
              </w:rPr>
            </w:pPr>
            <w:r w:rsidRPr="003E7410">
              <w:rPr>
                <w:rFonts w:ascii="Calibri" w:hAnsi="Calibri" w:cs="Calibri"/>
                <w:color w:val="000000"/>
              </w:rPr>
              <w:t>1</w:t>
            </w:r>
          </w:p>
        </w:tc>
      </w:tr>
      <w:bookmarkEnd w:id="121"/>
    </w:tbl>
    <w:p w14:paraId="741A5E54" w14:textId="77777777" w:rsidR="003E7410" w:rsidRDefault="003E7410" w:rsidP="00161270"/>
    <w:p w14:paraId="3BC34A53" w14:textId="2BBDD658" w:rsidR="00FB2FC7" w:rsidRDefault="00D87A09" w:rsidP="00161270">
      <w:r w:rsidRPr="00D87A09">
        <w:t xml:space="preserve">For each of the three scenarios that we’ll explore, the following Excel formulae are used to build the model.  </w:t>
      </w:r>
    </w:p>
    <w:p w14:paraId="202E4C09" w14:textId="77777777" w:rsidR="00D87A09" w:rsidRDefault="00D87A09" w:rsidP="00161270"/>
    <w:p w14:paraId="4D552A76" w14:textId="13742BC0" w:rsidR="00FB2FC7" w:rsidRDefault="00FB2FC7" w:rsidP="00FB2FC7">
      <w:r w:rsidRPr="00D87A09">
        <w:rPr>
          <w:rFonts w:ascii="Times New Roman" w:hAnsi="Times New Roman"/>
        </w:rPr>
        <w:t>T</w:t>
      </w:r>
      <w:r w:rsidR="00806B83" w:rsidRPr="00D87A09">
        <w:rPr>
          <w:rFonts w:ascii="Times New Roman" w:hAnsi="Times New Roman"/>
        </w:rPr>
        <w:t xml:space="preserve"> </w:t>
      </w:r>
      <w:r>
        <w:t>increments by one day,</w:t>
      </w:r>
    </w:p>
    <w:p w14:paraId="631E9774" w14:textId="2CD4BD8B" w:rsidR="00FB2FC7" w:rsidRPr="00D87A09" w:rsidRDefault="00FB2FC7" w:rsidP="00D87A09">
      <w:pPr>
        <w:rPr>
          <w:rFonts w:cstheme="minorHAnsi"/>
        </w:rPr>
      </w:pPr>
      <w:r w:rsidRPr="00D87A09">
        <w:rPr>
          <w:rFonts w:cstheme="minorHAnsi"/>
          <w:sz w:val="32"/>
          <w:szCs w:val="32"/>
        </w:rPr>
        <w:t>T = cell above +1</w:t>
      </w:r>
    </w:p>
    <w:p w14:paraId="6D26BE37" w14:textId="77777777" w:rsidR="00FB2FC7" w:rsidRDefault="00FB2FC7" w:rsidP="00FB2FC7"/>
    <w:p w14:paraId="641F77DB" w14:textId="77777777" w:rsidR="00FB2FC7" w:rsidRDefault="00FB2FC7" w:rsidP="00FB2FC7">
      <w:r w:rsidRPr="00D87A09">
        <w:rPr>
          <w:rFonts w:ascii="Times New Roman" w:hAnsi="Times New Roman"/>
        </w:rPr>
        <w:t xml:space="preserve">S </w:t>
      </w:r>
      <w:r>
        <w:t xml:space="preserve">reduces as Infected and Recovered increases, </w:t>
      </w:r>
    </w:p>
    <w:p w14:paraId="27A5261E" w14:textId="6ABF1D05" w:rsidR="00FB2FC7" w:rsidRPr="00D87A09" w:rsidRDefault="00FB2FC7" w:rsidP="00D87A09">
      <w:pPr>
        <w:jc w:val="both"/>
        <w:rPr>
          <w:rFonts w:cstheme="minorHAnsi"/>
          <w:sz w:val="32"/>
          <w:szCs w:val="32"/>
        </w:rPr>
      </w:pPr>
      <w:r w:rsidRPr="00D87A09">
        <w:rPr>
          <w:rFonts w:cstheme="minorHAnsi"/>
          <w:sz w:val="32"/>
          <w:szCs w:val="32"/>
        </w:rPr>
        <w:t>S</w:t>
      </w:r>
      <w:r w:rsidR="00806B83" w:rsidRPr="00D87A09">
        <w:rPr>
          <w:rFonts w:cstheme="minorHAnsi"/>
          <w:sz w:val="32"/>
          <w:szCs w:val="32"/>
        </w:rPr>
        <w:t xml:space="preserve"> </w:t>
      </w:r>
      <w:r w:rsidRPr="00D87A09">
        <w:rPr>
          <w:rFonts w:cstheme="minorHAnsi"/>
          <w:sz w:val="32"/>
          <w:szCs w:val="32"/>
        </w:rPr>
        <w:t>= cell above - ((cell above/S initial) * (I*</w:t>
      </w:r>
      <w:proofErr w:type="spellStart"/>
      <w:r w:rsidRPr="00D87A09">
        <w:rPr>
          <w:rFonts w:cstheme="minorHAnsi"/>
          <w:sz w:val="32"/>
          <w:szCs w:val="32"/>
        </w:rPr>
        <w:t>i</w:t>
      </w:r>
      <w:proofErr w:type="spellEnd"/>
      <w:r w:rsidRPr="00D87A09">
        <w:rPr>
          <w:rFonts w:cstheme="minorHAnsi"/>
          <w:sz w:val="32"/>
          <w:szCs w:val="32"/>
        </w:rPr>
        <w:t>))</w:t>
      </w:r>
    </w:p>
    <w:p w14:paraId="1E355FED" w14:textId="009D5543" w:rsidR="00FB2FC7" w:rsidRDefault="00FB2FC7" w:rsidP="00FB2FC7"/>
    <w:p w14:paraId="2EDC99F2" w14:textId="32BB66A0" w:rsidR="00FB2FC7" w:rsidRDefault="00FB2FC7" w:rsidP="00FB2FC7">
      <w:r w:rsidRPr="00D87A09">
        <w:rPr>
          <w:rFonts w:ascii="Times New Roman" w:hAnsi="Times New Roman"/>
        </w:rPr>
        <w:t>I</w:t>
      </w:r>
      <w:r>
        <w:t xml:space="preserve"> </w:t>
      </w:r>
      <w:proofErr w:type="gramStart"/>
      <w:r>
        <w:t>rises</w:t>
      </w:r>
      <w:proofErr w:type="gramEnd"/>
      <w:r>
        <w:t xml:space="preserve"> first and then falls as more people recover, </w:t>
      </w:r>
    </w:p>
    <w:p w14:paraId="05B412BC" w14:textId="2930D22A" w:rsidR="00FB2FC7" w:rsidRPr="00D87A09" w:rsidRDefault="00FB2FC7" w:rsidP="00D87A09">
      <w:pPr>
        <w:jc w:val="both"/>
        <w:rPr>
          <w:rFonts w:cstheme="minorHAnsi"/>
          <w:sz w:val="32"/>
          <w:szCs w:val="32"/>
        </w:rPr>
      </w:pPr>
      <w:r w:rsidRPr="00D87A09">
        <w:rPr>
          <w:rFonts w:cstheme="minorHAnsi"/>
          <w:sz w:val="32"/>
          <w:szCs w:val="32"/>
        </w:rPr>
        <w:t>I = cell above + (previous S/S initial) * (I*cell above) - (cell above*R)</w:t>
      </w:r>
    </w:p>
    <w:p w14:paraId="675DBA43" w14:textId="0C2381C2" w:rsidR="00FB2FC7" w:rsidRDefault="00FB2FC7" w:rsidP="00FB2FC7">
      <w:r>
        <w:lastRenderedPageBreak/>
        <w:br/>
        <w:t>R</w:t>
      </w:r>
      <w:r w:rsidRPr="00D87A09">
        <w:rPr>
          <w:rFonts w:ascii="Times New Roman" w:hAnsi="Times New Roman"/>
        </w:rPr>
        <w:t xml:space="preserve"> </w:t>
      </w:r>
      <w:r w:rsidRPr="00D87A09">
        <w:rPr>
          <w:rFonts w:cstheme="minorHAnsi"/>
        </w:rPr>
        <w:t xml:space="preserve">rises </w:t>
      </w:r>
      <w:r>
        <w:t xml:space="preserve">with a lag equivalent to the time taken for infectious to become non-infectious. </w:t>
      </w:r>
    </w:p>
    <w:p w14:paraId="683F74DC" w14:textId="2248E70B" w:rsidR="00FB2FC7" w:rsidRPr="00806B83" w:rsidRDefault="00FB2FC7" w:rsidP="00D87A09">
      <w:pPr>
        <w:rPr>
          <w:rFonts w:ascii="Times New Roman" w:hAnsi="Times New Roman"/>
        </w:rPr>
      </w:pPr>
      <w:r w:rsidRPr="00D87A09">
        <w:rPr>
          <w:rFonts w:cstheme="minorHAnsi"/>
          <w:sz w:val="32"/>
          <w:szCs w:val="32"/>
        </w:rPr>
        <w:t>R = cell above + (previous I*R)</w:t>
      </w:r>
    </w:p>
    <w:p w14:paraId="347AF84F" w14:textId="77777777" w:rsidR="00FB2FC7" w:rsidRDefault="00FB2FC7" w:rsidP="00FB2FC7"/>
    <w:p w14:paraId="0509F71F" w14:textId="75A8D3A5" w:rsidR="00FB2FC7" w:rsidRDefault="00FB2FC7" w:rsidP="00FB2FC7">
      <w:r w:rsidRPr="00D87A09">
        <w:rPr>
          <w:rFonts w:ascii="Times New Roman" w:hAnsi="Times New Roman"/>
        </w:rPr>
        <w:t>N</w:t>
      </w:r>
      <w:r>
        <w:t>: 1000 (constant)</w:t>
      </w:r>
    </w:p>
    <w:p w14:paraId="68CC487D" w14:textId="0005E4D1" w:rsidR="00AD5996" w:rsidRDefault="00AD5996" w:rsidP="00FB2FC7"/>
    <w:p w14:paraId="29BAA073" w14:textId="77777777" w:rsidR="00D87A09" w:rsidRDefault="00D87A09" w:rsidP="00D87A09">
      <w:r>
        <w:t xml:space="preserve">Note that when we run the model, we see a line each for S, I and R.   </w:t>
      </w:r>
    </w:p>
    <w:p w14:paraId="77AA1F6F" w14:textId="77777777" w:rsidR="00D87A09" w:rsidRDefault="00D87A09" w:rsidP="00D87A09"/>
    <w:p w14:paraId="5484E65A" w14:textId="6FE96753" w:rsidR="00D87A09" w:rsidRDefault="00D87A09" w:rsidP="008B4366">
      <w:pPr>
        <w:pStyle w:val="ListParagraph"/>
        <w:numPr>
          <w:ilvl w:val="0"/>
          <w:numId w:val="19"/>
        </w:numPr>
      </w:pPr>
      <w:r>
        <w:t xml:space="preserve">The blue graph shows the number of Susceptible people in the population, S  </w:t>
      </w:r>
    </w:p>
    <w:p w14:paraId="0985DC72" w14:textId="59AAED8E" w:rsidR="00D87A09" w:rsidRDefault="00D87A09" w:rsidP="008B4366">
      <w:pPr>
        <w:pStyle w:val="ListParagraph"/>
        <w:numPr>
          <w:ilvl w:val="0"/>
          <w:numId w:val="19"/>
        </w:numPr>
      </w:pPr>
      <w:r>
        <w:t xml:space="preserve">The orange graph shows the number of Infected people in the population, I </w:t>
      </w:r>
    </w:p>
    <w:p w14:paraId="6F66BB68" w14:textId="0D683D47" w:rsidR="00D87A09" w:rsidRDefault="00D87A09" w:rsidP="008B4366">
      <w:pPr>
        <w:pStyle w:val="ListParagraph"/>
        <w:numPr>
          <w:ilvl w:val="0"/>
          <w:numId w:val="19"/>
        </w:numPr>
      </w:pPr>
      <w:r>
        <w:t xml:space="preserve">The grey graph shows the number of recovered people in the population, R </w:t>
      </w:r>
    </w:p>
    <w:p w14:paraId="4B048F0E" w14:textId="77777777" w:rsidR="00E621CD" w:rsidRDefault="00E621CD" w:rsidP="00E621CD"/>
    <w:p w14:paraId="633730FE" w14:textId="01418E81" w:rsidR="00E621CD" w:rsidRDefault="00E621CD" w:rsidP="00E621CD">
      <w:r>
        <w:t>When the model is run, at each time period N</w:t>
      </w:r>
      <w:r w:rsidRPr="00E621CD">
        <w:rPr>
          <w:vertAlign w:val="subscript"/>
        </w:rPr>
        <w:t>MAX</w:t>
      </w:r>
      <w:r>
        <w:t>, the sum of S+I+R, remains at 1,000.</w:t>
      </w:r>
    </w:p>
    <w:p w14:paraId="1B27C3F4" w14:textId="77777777" w:rsidR="00E621CD" w:rsidRDefault="00E621CD" w:rsidP="00E621CD"/>
    <w:p w14:paraId="79183EB8" w14:textId="77777777" w:rsidR="00E621CD" w:rsidRDefault="00E621CD" w:rsidP="00E621CD">
      <w:r>
        <w:t xml:space="preserve">At day 1 (the beginning) 1 person is infected, everyone else is susceptible. The infected start to infect the susceptible population at an infection rate of 0.3696 per person which means the number of infected people increase, and the number of susceptible people decreases. </w:t>
      </w:r>
    </w:p>
    <w:p w14:paraId="38B7C6C4" w14:textId="77777777" w:rsidR="00E621CD" w:rsidRDefault="00E621CD" w:rsidP="00E621CD"/>
    <w:p w14:paraId="2A70E3E8" w14:textId="4BF8CFBD" w:rsidR="00E621CD" w:rsidRDefault="00E621CD" w:rsidP="00E621CD">
      <w:r>
        <w:t xml:space="preserve">After 6.5 days the first infected person recovers (becomes non-infected) and others recover so it looks like from day 9 to days in the mid 20s lag slightly behind the infected line. At around day 37 the inflection point occurs and over 20% of the population is infected so the health service is under the most pressure at this time. At the end of the time, just over 100 patients remain in the susceptible category because they never got infected. </w:t>
      </w:r>
    </w:p>
    <w:p w14:paraId="11BAF294" w14:textId="77777777" w:rsidR="00E621CD" w:rsidRDefault="00E621CD" w:rsidP="00E621CD"/>
    <w:p w14:paraId="24AAA875" w14:textId="77777777" w:rsidR="00E621CD" w:rsidRDefault="003E7410" w:rsidP="00E621CD">
      <w:pPr>
        <w:keepNext/>
        <w:jc w:val="center"/>
      </w:pPr>
      <w:r>
        <w:rPr>
          <w:noProof/>
        </w:rPr>
        <w:drawing>
          <wp:inline distT="0" distB="0" distL="0" distR="0" wp14:anchorId="0057C0D9" wp14:editId="7D5898EC">
            <wp:extent cx="5727700" cy="3229610"/>
            <wp:effectExtent l="0" t="0" r="12700" b="8890"/>
            <wp:docPr id="21" name="Chart 21">
              <a:extLst xmlns:a="http://schemas.openxmlformats.org/drawingml/2006/main">
                <a:ext uri="{FF2B5EF4-FFF2-40B4-BE49-F238E27FC236}">
                  <a16:creationId xmlns:a16="http://schemas.microsoft.com/office/drawing/2014/main" id="{1FAA00C2-11A1-5B46-B93A-CADACD182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B6AE03D" w14:textId="69478D52" w:rsidR="003E7410" w:rsidRDefault="00E621CD" w:rsidP="00E621CD">
      <w:pPr>
        <w:pStyle w:val="Caption"/>
        <w:jc w:val="center"/>
      </w:pPr>
      <w:r>
        <w:t xml:space="preserve">Figure </w:t>
      </w:r>
      <w:fldSimple w:instr=" SEQ Figure \* ARABIC ">
        <w:r w:rsidR="0028085B">
          <w:rPr>
            <w:noProof/>
          </w:rPr>
          <w:t>48</w:t>
        </w:r>
      </w:fldSimple>
      <w:r>
        <w:t>. SIR model for ‘Do Nothing’ policy.</w:t>
      </w:r>
    </w:p>
    <w:p w14:paraId="4F9DEF1C" w14:textId="376A4DC7" w:rsidR="00FB2FC7" w:rsidRDefault="00FB2FC7" w:rsidP="00161270">
      <w:r>
        <w:t xml:space="preserve">So, </w:t>
      </w:r>
      <w:r w:rsidR="00AD5996">
        <w:t>now we have a picture of how the disease moves through N</w:t>
      </w:r>
      <w:r w:rsidR="00AD5996" w:rsidRPr="00AD5996">
        <w:rPr>
          <w:vertAlign w:val="subscript"/>
        </w:rPr>
        <w:t>MAX</w:t>
      </w:r>
      <w:r w:rsidR="00AD5996">
        <w:t xml:space="preserve">, </w:t>
      </w:r>
      <w:r>
        <w:t xml:space="preserve">what does this mean for ICU requirements versus </w:t>
      </w:r>
      <w:r w:rsidR="00D87A09">
        <w:t xml:space="preserve">ICU </w:t>
      </w:r>
      <w:r>
        <w:t>capacity</w:t>
      </w:r>
      <w:r w:rsidR="00D87A09">
        <w:t>?</w:t>
      </w:r>
    </w:p>
    <w:p w14:paraId="4B35887C" w14:textId="5FC1C86C" w:rsidR="00FB2FC7" w:rsidRDefault="00FB2FC7" w:rsidP="00161270"/>
    <w:p w14:paraId="2832CD19" w14:textId="46D037D6" w:rsidR="00FB2FC7" w:rsidRDefault="00FB2FC7" w:rsidP="00161270">
      <w:r>
        <w:lastRenderedPageBreak/>
        <w:t>Let’s take our earlier numbers for ICU requirement as we stated in the “</w:t>
      </w:r>
      <w:r w:rsidRPr="00FB2FC7">
        <w:t>Intensive Care Requirements and Capacity</w:t>
      </w:r>
      <w:r>
        <w:t xml:space="preserve">” section.    </w:t>
      </w:r>
    </w:p>
    <w:p w14:paraId="35596A6A" w14:textId="42543415" w:rsidR="00FB2FC7" w:rsidRDefault="00FB2FC7" w:rsidP="00161270"/>
    <w:p w14:paraId="335EDFB9" w14:textId="1A594B9F" w:rsidR="00FB2FC7" w:rsidRDefault="00FB2FC7" w:rsidP="00161270">
      <w:r w:rsidRPr="00FB2FC7">
        <w:t xml:space="preserve">ICU </w:t>
      </w:r>
      <w:r w:rsidR="00D87A09">
        <w:t xml:space="preserve">beds </w:t>
      </w:r>
      <w:r w:rsidRPr="00FB2FC7">
        <w:t xml:space="preserve">required = 30% of hospital admissions at 4.4% </w:t>
      </w:r>
      <w:r>
        <w:t xml:space="preserve">= </w:t>
      </w:r>
      <w:r w:rsidR="00E621CD" w:rsidRPr="00E621CD">
        <w:t xml:space="preserve">1.32%.   </w:t>
      </w:r>
    </w:p>
    <w:p w14:paraId="7BE1EF9A" w14:textId="72C69002" w:rsidR="00FB2FC7" w:rsidRDefault="00FB2FC7" w:rsidP="00161270"/>
    <w:p w14:paraId="468F9643" w14:textId="2EE7E784" w:rsidR="00FB2FC7" w:rsidRDefault="00FB2FC7" w:rsidP="00161270">
      <w:r w:rsidRPr="00FB2FC7">
        <w:t>ICU capacity per 1,000</w:t>
      </w:r>
      <w:r>
        <w:t xml:space="preserve"> (</w:t>
      </w:r>
      <w:r w:rsidR="005839EC">
        <w:t>N</w:t>
      </w:r>
      <w:r w:rsidR="005839EC" w:rsidRPr="00D87A09">
        <w:rPr>
          <w:vertAlign w:val="subscript"/>
        </w:rPr>
        <w:t>MAX</w:t>
      </w:r>
      <w:r>
        <w:t xml:space="preserve"> here). For simplicity we’ll use </w:t>
      </w:r>
      <w:r w:rsidR="00427DF5">
        <w:t>0.25</w:t>
      </w:r>
      <w:r>
        <w:t xml:space="preserve"> ICU bed</w:t>
      </w:r>
      <w:r w:rsidR="00427DF5">
        <w:t>s</w:t>
      </w:r>
      <w:r>
        <w:t xml:space="preserve"> available per 1000 people</w:t>
      </w:r>
      <w:r w:rsidR="00E621CD">
        <w:t xml:space="preserve"> (</w:t>
      </w:r>
      <w:proofErr w:type="spellStart"/>
      <w:r w:rsidR="00E621CD">
        <w:t>i.e</w:t>
      </w:r>
      <w:proofErr w:type="spellEnd"/>
      <w:r w:rsidR="00E621CD">
        <w:t xml:space="preserve"> 1 bed per 4000 people),</w:t>
      </w:r>
      <w:r>
        <w:t xml:space="preserve"> but clearly this would involve a huge amount of effort on the part of a government to get this in place</w:t>
      </w:r>
      <w:r w:rsidR="00427DF5">
        <w:t>. S</w:t>
      </w:r>
      <w:r>
        <w:t>o</w:t>
      </w:r>
      <w:r w:rsidR="00427DF5">
        <w:t>,</w:t>
      </w:r>
      <w:r>
        <w:t xml:space="preserve"> you can substitute your own numbers to reflect the reality on the ground where you are. </w:t>
      </w:r>
    </w:p>
    <w:p w14:paraId="013C84B2" w14:textId="09BB47C8" w:rsidR="00FB2FC7" w:rsidRDefault="00FB2FC7" w:rsidP="00161270"/>
    <w:p w14:paraId="05096067" w14:textId="712F3247" w:rsidR="00FB2FC7" w:rsidRDefault="00E621CD" w:rsidP="00161270">
      <w:r w:rsidRPr="00E621CD">
        <w:t>The proportion of infected people at any one time are shown in the above graph.  At each timepoint we expect 1.32% of the infected population to be in ICU hospital beds. For example, if 200 people are infected at time t, we would expect 2.64 people (200*0.0132) to be in ICU hospital beds at time t. Therefore, based on the above graph we calculated the number of people infected requiring ICU hospital beds at each timepoint and the ICU hospital bed capacity. The number requiring ICU beds is in yellow, the ICU capacity is in blue.</w:t>
      </w:r>
    </w:p>
    <w:p w14:paraId="3AA8BBA3" w14:textId="1B4F6511" w:rsidR="00E621CD" w:rsidRDefault="00245BC0" w:rsidP="00161270">
      <w:r>
        <w:rPr>
          <w:noProof/>
        </w:rPr>
        <w:drawing>
          <wp:inline distT="0" distB="0" distL="0" distR="0" wp14:anchorId="4FE4EE1A" wp14:editId="7F2ABFF7">
            <wp:extent cx="5727700" cy="5477510"/>
            <wp:effectExtent l="0"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 Infection rates, ICU bed requirements do nothing. png.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5477510"/>
                    </a:xfrm>
                    <a:prstGeom prst="rect">
                      <a:avLst/>
                    </a:prstGeom>
                  </pic:spPr>
                </pic:pic>
              </a:graphicData>
            </a:graphic>
          </wp:inline>
        </w:drawing>
      </w:r>
    </w:p>
    <w:p w14:paraId="1ABD7D36" w14:textId="1C062F3F" w:rsidR="00B76174" w:rsidRDefault="00B76174" w:rsidP="00B76174">
      <w:pPr>
        <w:keepNext/>
        <w:jc w:val="center"/>
      </w:pPr>
    </w:p>
    <w:p w14:paraId="69A71B5F" w14:textId="6DB85BFF" w:rsidR="00161270" w:rsidRDefault="00B76174" w:rsidP="00B76174">
      <w:pPr>
        <w:pStyle w:val="Caption"/>
        <w:jc w:val="center"/>
      </w:pPr>
      <w:r>
        <w:t xml:space="preserve">Figure </w:t>
      </w:r>
      <w:fldSimple w:instr=" SEQ Figure \* ARABIC ">
        <w:r w:rsidR="0028085B">
          <w:rPr>
            <w:noProof/>
          </w:rPr>
          <w:t>49</w:t>
        </w:r>
      </w:fldSimple>
      <w:r>
        <w:t>. I</w:t>
      </w:r>
      <w:r w:rsidRPr="00722D26">
        <w:t>nfection</w:t>
      </w:r>
      <w:r>
        <w:t xml:space="preserve"> rates, </w:t>
      </w:r>
      <w:r w:rsidRPr="00722D26">
        <w:t xml:space="preserve">ICU </w:t>
      </w:r>
      <w:r>
        <w:t xml:space="preserve">bed </w:t>
      </w:r>
      <w:r w:rsidRPr="00722D26">
        <w:t>requirement</w:t>
      </w:r>
      <w:r>
        <w:t>s</w:t>
      </w:r>
      <w:r w:rsidRPr="00722D26">
        <w:t xml:space="preserve"> </w:t>
      </w:r>
      <w:r>
        <w:t>and available ICU beds for a ‘Do Nothing’ policy</w:t>
      </w:r>
    </w:p>
    <w:p w14:paraId="1CA20667" w14:textId="6EFC2509" w:rsidR="00D87A09" w:rsidRDefault="00D87A09" w:rsidP="00E621CD">
      <w:pPr>
        <w:rPr>
          <w:b/>
          <w:bCs/>
        </w:rPr>
      </w:pPr>
      <w:r w:rsidRPr="00D87A09">
        <w:t xml:space="preserve">From this, we can clearly see that ICU requirement is going to be exceed capacity in just </w:t>
      </w:r>
      <w:proofErr w:type="gramStart"/>
      <w:r w:rsidRPr="00D87A09">
        <w:t>16  days</w:t>
      </w:r>
      <w:proofErr w:type="gramEnd"/>
      <w:r w:rsidRPr="00D87A09">
        <w:t xml:space="preserve">, reaching 12 x </w:t>
      </w:r>
      <w:r>
        <w:t xml:space="preserve">ICU </w:t>
      </w:r>
      <w:r w:rsidRPr="00D87A09">
        <w:t xml:space="preserve">capacity in 16 days. </w:t>
      </w:r>
    </w:p>
    <w:p w14:paraId="140397FA" w14:textId="47F85357" w:rsidR="00FB2FC7" w:rsidRDefault="00AD5996" w:rsidP="0028085B">
      <w:pPr>
        <w:pStyle w:val="Heading2"/>
      </w:pPr>
      <w:bookmarkStart w:id="122" w:name="_Toc37754586"/>
      <w:bookmarkStart w:id="123" w:name="OLE_LINK17"/>
      <w:bookmarkStart w:id="124" w:name="OLE_LINK18"/>
      <w:bookmarkEnd w:id="119"/>
      <w:bookmarkEnd w:id="120"/>
      <w:r>
        <w:t xml:space="preserve">Policy 2. </w:t>
      </w:r>
      <w:r w:rsidR="00FB2FC7">
        <w:t>Washing Hands</w:t>
      </w:r>
      <w:bookmarkEnd w:id="122"/>
      <w:r w:rsidR="00FB2FC7">
        <w:t xml:space="preserve"> </w:t>
      </w:r>
    </w:p>
    <w:p w14:paraId="033D016F" w14:textId="451657A0" w:rsidR="00AD5996" w:rsidRDefault="00D25F1E" w:rsidP="00AD5996">
      <w:r>
        <w:t>The BBC “Contagion” pandemic documentary in 2018 used a model</w:t>
      </w:r>
      <w:r w:rsidR="00E621CD">
        <w:rPr>
          <w:rStyle w:val="EndnoteReference"/>
        </w:rPr>
        <w:endnoteReference w:id="68"/>
      </w:r>
      <w:r>
        <w:t xml:space="preserve"> which suggested that if</w:t>
      </w:r>
      <w:r w:rsidR="00FB2FC7">
        <w:t xml:space="preserve"> everyone washed their </w:t>
      </w:r>
      <w:r w:rsidR="00806B83">
        <w:t>hands</w:t>
      </w:r>
      <w:r>
        <w:t xml:space="preserve"> regularly</w:t>
      </w:r>
      <w:r w:rsidR="00806B83">
        <w:t>,</w:t>
      </w:r>
      <w:r w:rsidR="00FB2FC7">
        <w:t xml:space="preserve"> th</w:t>
      </w:r>
      <w:r>
        <w:t>is</w:t>
      </w:r>
      <w:r w:rsidR="00FB2FC7">
        <w:t xml:space="preserve"> could have a 22% impact on </w:t>
      </w:r>
      <w:r w:rsidR="00AD5996">
        <w:t xml:space="preserve">the infection rate </w:t>
      </w:r>
      <w:r w:rsidR="00AD5996" w:rsidRPr="00427DF5">
        <w:t>ß</w:t>
      </w:r>
      <w:r>
        <w:t xml:space="preserve"> of a viral pandemic. Using this as a reasonable value to base our illustrative models on, we can apply the following: </w:t>
      </w:r>
    </w:p>
    <w:p w14:paraId="213FA93B" w14:textId="77777777" w:rsidR="00AD5996" w:rsidRDefault="00AD5996" w:rsidP="00AD5996"/>
    <w:p w14:paraId="025A2444" w14:textId="2857A62E" w:rsidR="00AD5996" w:rsidRDefault="00FB2FC7" w:rsidP="00AD5996">
      <w:r>
        <w:t xml:space="preserve">Taking </w:t>
      </w:r>
      <w:r w:rsidR="00C14AEA" w:rsidRPr="00C14AEA">
        <w:rPr>
          <w:rFonts w:ascii="Times New Roman" w:hAnsi="Times New Roman"/>
        </w:rPr>
        <w:t>R</w:t>
      </w:r>
      <w:r w:rsidR="00C14AEA" w:rsidRPr="006F6BC9">
        <w:rPr>
          <w:rFonts w:ascii="Times New Roman" w:hAnsi="Times New Roman"/>
          <w:vertAlign w:val="subscript"/>
        </w:rPr>
        <w:t>0</w:t>
      </w:r>
      <w:r>
        <w:t xml:space="preserve"> baseline as 2.4, </w:t>
      </w:r>
      <w:r w:rsidR="00245BC0">
        <w:t xml:space="preserve">with </w:t>
      </w:r>
      <w:r w:rsidR="00AD5996" w:rsidRPr="00427DF5">
        <w:t>γ</w:t>
      </w:r>
      <w:r w:rsidR="00AD5996">
        <w:t xml:space="preserve"> fixed at 0.154, we have </w:t>
      </w:r>
      <w:r w:rsidR="00AD5996" w:rsidRPr="00427DF5">
        <w:t>ß</w:t>
      </w:r>
      <w:r w:rsidR="00AD5996">
        <w:t xml:space="preserve"> at </w:t>
      </w:r>
      <w:r w:rsidR="00AD5996" w:rsidRPr="00AD5996">
        <w:t>0.3696</w:t>
      </w:r>
    </w:p>
    <w:p w14:paraId="4DFFED52" w14:textId="6E403AC1" w:rsidR="00AD5996" w:rsidRDefault="00AD5996" w:rsidP="00AD5996"/>
    <w:p w14:paraId="19AB1C52" w14:textId="2CCEC202" w:rsidR="00FB2FC7" w:rsidRDefault="00AD5996" w:rsidP="00FB2FC7">
      <w:r>
        <w:t xml:space="preserve">So, applying a 22% reduction to </w:t>
      </w:r>
      <w:r w:rsidRPr="00427DF5">
        <w:t>ß</w:t>
      </w:r>
      <w:r>
        <w:t xml:space="preserve"> (0.78*</w:t>
      </w:r>
      <w:r w:rsidRPr="00AD5996">
        <w:t>0.3696</w:t>
      </w:r>
      <w:r>
        <w:t xml:space="preserve">) we get a new value for </w:t>
      </w:r>
      <w:r w:rsidRPr="00427DF5">
        <w:t>ß</w:t>
      </w:r>
      <w:r>
        <w:t xml:space="preserve"> of </w:t>
      </w:r>
      <w:r w:rsidRPr="00427DF5">
        <w:t>0.2883</w:t>
      </w:r>
    </w:p>
    <w:p w14:paraId="4D87206B" w14:textId="53F3851B"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32EF7F41" w14:textId="77777777" w:rsidTr="00427DF5">
        <w:trPr>
          <w:trHeight w:val="320"/>
        </w:trPr>
        <w:tc>
          <w:tcPr>
            <w:tcW w:w="7160" w:type="dxa"/>
            <w:noWrap/>
            <w:hideMark/>
          </w:tcPr>
          <w:p w14:paraId="08166F4A" w14:textId="1E99E095"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5FB80D9F" w14:textId="77777777" w:rsidR="00427DF5" w:rsidRPr="00427DF5" w:rsidRDefault="00427DF5" w:rsidP="00427DF5">
            <w:r w:rsidRPr="00427DF5">
              <w:t>0.2883</w:t>
            </w:r>
          </w:p>
        </w:tc>
      </w:tr>
      <w:tr w:rsidR="00427DF5" w:rsidRPr="00427DF5" w14:paraId="63039F51" w14:textId="77777777" w:rsidTr="00427DF5">
        <w:trPr>
          <w:trHeight w:val="300"/>
        </w:trPr>
        <w:tc>
          <w:tcPr>
            <w:tcW w:w="7160" w:type="dxa"/>
            <w:noWrap/>
            <w:hideMark/>
          </w:tcPr>
          <w:p w14:paraId="28F1A912" w14:textId="7D54F2BE"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59EFE3D1" w14:textId="77777777" w:rsidR="00427DF5" w:rsidRPr="00427DF5" w:rsidRDefault="00427DF5" w:rsidP="00427DF5">
            <w:r w:rsidRPr="00427DF5">
              <w:t>0.154</w:t>
            </w:r>
          </w:p>
        </w:tc>
      </w:tr>
    </w:tbl>
    <w:p w14:paraId="1C23578D" w14:textId="12E26A4E" w:rsidR="00FB2FC7" w:rsidRDefault="00FB2FC7" w:rsidP="00FB2FC7"/>
    <w:p w14:paraId="35F2F842" w14:textId="4E198BD5" w:rsidR="00FB2FC7" w:rsidRDefault="00FB2FC7" w:rsidP="00FB2FC7">
      <w:r>
        <w:t xml:space="preserve">If </w:t>
      </w:r>
      <w:r w:rsidR="00AD5996">
        <w:t>this measure is</w:t>
      </w:r>
      <w:r>
        <w:t xml:space="preserve"> introduced immediately, we notice a significant flattening of the curve</w:t>
      </w:r>
      <w:r w:rsidR="00D87A09">
        <w:t xml:space="preserve"> because a</w:t>
      </w:r>
      <w:r w:rsidR="00D87A09" w:rsidRPr="00D87A09">
        <w:t xml:space="preserve"> lower value of beta gives a more flattened curve</w:t>
      </w:r>
      <w:r w:rsidR="00D87A09">
        <w:t xml:space="preserve">. </w:t>
      </w:r>
    </w:p>
    <w:p w14:paraId="14824552" w14:textId="1A3E7349" w:rsidR="00FB2FC7" w:rsidRDefault="00FB2FC7" w:rsidP="00FB2FC7"/>
    <w:p w14:paraId="798D5237" w14:textId="0217D088" w:rsidR="00B76174" w:rsidRDefault="00245BC0" w:rsidP="00E621CD">
      <w:pPr>
        <w:keepNext/>
        <w:jc w:val="center"/>
      </w:pPr>
      <w:r>
        <w:rPr>
          <w:noProof/>
        </w:rPr>
        <w:drawing>
          <wp:inline distT="0" distB="0" distL="0" distR="0" wp14:anchorId="66A7AD6C" wp14:editId="49F8336D">
            <wp:extent cx="5727700" cy="3228975"/>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 The SIR model for an effective ‘washing hands’.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1F64D4FC" w14:textId="39774BA6" w:rsidR="00427DF5" w:rsidRDefault="00B76174" w:rsidP="00E621CD">
      <w:pPr>
        <w:pStyle w:val="Caption"/>
        <w:jc w:val="center"/>
      </w:pPr>
      <w:r>
        <w:t xml:space="preserve">Figure </w:t>
      </w:r>
      <w:fldSimple w:instr=" SEQ Figure \* ARABIC ">
        <w:r w:rsidR="0028085B">
          <w:rPr>
            <w:noProof/>
          </w:rPr>
          <w:t>50</w:t>
        </w:r>
      </w:fldSimple>
      <w:r>
        <w:t>. The SIR model for an effective ‘washing hands’ public policy.</w:t>
      </w:r>
    </w:p>
    <w:p w14:paraId="344B53B6" w14:textId="086C38AD" w:rsidR="00E86C1F" w:rsidRDefault="00E86C1F" w:rsidP="00E86C1F">
      <w:r>
        <w:t xml:space="preserve">Compared to Policy 1, the inflection point is delayed from around day 37 to around day 53, and the </w:t>
      </w:r>
      <w:r w:rsidR="00C167E0">
        <w:t>maximum</w:t>
      </w:r>
      <w:r>
        <w:t xml:space="preserve"> number of people infected at any one time points drops from above 200 to below 200. This means that the burden of health services at any one timepoint are </w:t>
      </w:r>
      <w:r>
        <w:lastRenderedPageBreak/>
        <w:t xml:space="preserve">reduced, and there is more time to prepare. Furthermore, around 100 additional people never get the infection compared to policy 1.   </w:t>
      </w:r>
    </w:p>
    <w:p w14:paraId="48D73426" w14:textId="77777777" w:rsidR="00E86C1F" w:rsidRDefault="00E86C1F" w:rsidP="00E86C1F"/>
    <w:p w14:paraId="33845537" w14:textId="294F8BD1" w:rsidR="00427DF5" w:rsidRDefault="00E86C1F" w:rsidP="00FB2FC7">
      <w:r>
        <w:t xml:space="preserve">The number of people requiring ICU due to coronavirus for Policy 1 is calculated below to answer if washing hands alone is sufficient to prevent ICU demand exceeding capacity. </w:t>
      </w:r>
    </w:p>
    <w:p w14:paraId="28F63E83" w14:textId="64C6547C" w:rsidR="00B76174" w:rsidRDefault="00245BC0" w:rsidP="00245BC0">
      <w:pPr>
        <w:keepNext/>
        <w:jc w:val="center"/>
      </w:pPr>
      <w:r>
        <w:rPr>
          <w:noProof/>
        </w:rPr>
        <w:drawing>
          <wp:inline distT="0" distB="0" distL="0" distR="0" wp14:anchorId="27A4120F" wp14:editId="55F93E3C">
            <wp:extent cx="5727700" cy="5352415"/>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 Infection rates, ICU bed requirements for washing hands.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5352415"/>
                    </a:xfrm>
                    <a:prstGeom prst="rect">
                      <a:avLst/>
                    </a:prstGeom>
                  </pic:spPr>
                </pic:pic>
              </a:graphicData>
            </a:graphic>
          </wp:inline>
        </w:drawing>
      </w:r>
    </w:p>
    <w:p w14:paraId="3A570F1A" w14:textId="63294B09" w:rsidR="00FB2FC7" w:rsidRDefault="00B76174" w:rsidP="00B76174">
      <w:pPr>
        <w:pStyle w:val="Caption"/>
        <w:jc w:val="center"/>
      </w:pPr>
      <w:r>
        <w:t xml:space="preserve">Figure </w:t>
      </w:r>
      <w:fldSimple w:instr=" SEQ Figure \* ARABIC ">
        <w:r w:rsidR="0028085B">
          <w:rPr>
            <w:noProof/>
          </w:rPr>
          <w:t>51</w:t>
        </w:r>
      </w:fldSimple>
      <w:r>
        <w:t xml:space="preserve">. </w:t>
      </w:r>
      <w:r w:rsidRPr="00C56444">
        <w:t>Infection rates, ICU bed requirements and available ICU beds for a</w:t>
      </w:r>
      <w:r>
        <w:t xml:space="preserve">n effective washing hands </w:t>
      </w:r>
      <w:r w:rsidRPr="00C56444">
        <w:t>policy</w:t>
      </w:r>
    </w:p>
    <w:p w14:paraId="7AEA8D42" w14:textId="77777777" w:rsidR="00D87A09" w:rsidRDefault="00D87A09" w:rsidP="00E621CD">
      <w:pPr>
        <w:rPr>
          <w:b/>
          <w:bCs/>
        </w:rPr>
      </w:pPr>
      <w:r w:rsidRPr="00D87A09">
        <w:t xml:space="preserve">Unfortunately, we can see here that washing hands is not sufficient on its own to avoid ICU demand exceeding capacity, though it does delay the ‘surge’ in demand, from 16 days up to 25 days, which means that governments have more time to increase ICU capacity. </w:t>
      </w:r>
    </w:p>
    <w:p w14:paraId="57FB5C7A" w14:textId="70383A48" w:rsidR="00AD5996" w:rsidRDefault="00E86C1F" w:rsidP="0028085B">
      <w:pPr>
        <w:pStyle w:val="Heading2"/>
      </w:pPr>
      <w:bookmarkStart w:id="125" w:name="_Toc37754587"/>
      <w:bookmarkEnd w:id="123"/>
      <w:bookmarkEnd w:id="124"/>
      <w:r>
        <w:t xml:space="preserve">Policy 3. </w:t>
      </w:r>
      <w:r w:rsidR="00427DF5">
        <w:t>Social Distancing</w:t>
      </w:r>
      <w:bookmarkEnd w:id="125"/>
    </w:p>
    <w:p w14:paraId="0FE4A8D9" w14:textId="6B88C998" w:rsidR="00E86C1F" w:rsidRDefault="00AD5996" w:rsidP="00E86C1F">
      <w:bookmarkStart w:id="126" w:name="OLE_LINK19"/>
      <w:bookmarkStart w:id="127" w:name="OLE_LINK20"/>
      <w:r>
        <w:t xml:space="preserve">If everyone reduced their social contact by 50%, we could have a 50% impact on the infection rate </w:t>
      </w:r>
      <w:r w:rsidRPr="00427DF5">
        <w:t>ß</w:t>
      </w:r>
      <w:r>
        <w:t xml:space="preserve">. </w:t>
      </w:r>
      <w:r w:rsidR="00E86C1F" w:rsidRPr="00427DF5">
        <w:t>γ</w:t>
      </w:r>
      <w:r w:rsidR="00E86C1F">
        <w:t xml:space="preserve"> and N</w:t>
      </w:r>
      <w:r w:rsidR="00C167E0">
        <w:t>MAX</w:t>
      </w:r>
      <w:r w:rsidR="00E86C1F">
        <w:t xml:space="preserve"> remain the same.</w:t>
      </w:r>
    </w:p>
    <w:p w14:paraId="6492AC77" w14:textId="77777777" w:rsidR="00AD5996" w:rsidRDefault="00AD5996" w:rsidP="00AD5996"/>
    <w:p w14:paraId="69EF3329" w14:textId="03644298" w:rsidR="00AD5996" w:rsidRDefault="00E86C1F" w:rsidP="00AD5996">
      <w:r>
        <w:t>Again, t</w:t>
      </w:r>
      <w:r w:rsidR="00AD5996">
        <w:t xml:space="preserve">aking </w:t>
      </w:r>
      <w:r w:rsidR="00C14AEA" w:rsidRPr="00C14AEA">
        <w:rPr>
          <w:rFonts w:ascii="Times New Roman" w:hAnsi="Times New Roman"/>
        </w:rPr>
        <w:t>R</w:t>
      </w:r>
      <w:r w:rsidR="00C14AEA" w:rsidRPr="006F6BC9">
        <w:rPr>
          <w:rFonts w:ascii="Times New Roman" w:hAnsi="Times New Roman"/>
          <w:vertAlign w:val="subscript"/>
        </w:rPr>
        <w:t>0</w:t>
      </w:r>
      <w:r w:rsidR="00AD5996">
        <w:t xml:space="preserve"> baseline as 2.4, </w:t>
      </w:r>
      <w:r w:rsidR="00AD5996" w:rsidRPr="00427DF5">
        <w:t>γ</w:t>
      </w:r>
      <w:r w:rsidR="00AD5996">
        <w:t xml:space="preserve"> fixed at 0.154, we have </w:t>
      </w:r>
      <w:r w:rsidR="00AD5996" w:rsidRPr="00427DF5">
        <w:t>ß</w:t>
      </w:r>
      <w:r w:rsidR="00AD5996">
        <w:t xml:space="preserve"> at </w:t>
      </w:r>
      <w:r w:rsidR="00AD5996" w:rsidRPr="00AD5996">
        <w:t>0.3696</w:t>
      </w:r>
    </w:p>
    <w:p w14:paraId="188A953F" w14:textId="77777777" w:rsidR="00AD5996" w:rsidRDefault="00AD5996" w:rsidP="00AD5996"/>
    <w:p w14:paraId="15A9BB5D" w14:textId="2BB1B127" w:rsidR="00AD5996" w:rsidRDefault="00AD5996" w:rsidP="00FB2FC7">
      <w:r>
        <w:lastRenderedPageBreak/>
        <w:t xml:space="preserve">So, applying a 50% reduction to </w:t>
      </w:r>
      <w:r w:rsidRPr="00427DF5">
        <w:t>ß</w:t>
      </w:r>
      <w:r>
        <w:t xml:space="preserve"> (0.5*</w:t>
      </w:r>
      <w:r w:rsidRPr="00AD5996">
        <w:t>0.3696</w:t>
      </w:r>
      <w:r>
        <w:t xml:space="preserve">) we get a new value for </w:t>
      </w:r>
      <w:r w:rsidRPr="00427DF5">
        <w:t>ß</w:t>
      </w:r>
      <w:r>
        <w:t xml:space="preserve"> of </w:t>
      </w:r>
      <w:r w:rsidRPr="00AD5996">
        <w:t>0.1848</w:t>
      </w:r>
    </w:p>
    <w:p w14:paraId="55B5221B" w14:textId="20EA590E" w:rsidR="00427DF5" w:rsidRDefault="00427DF5" w:rsidP="00FB2FC7"/>
    <w:tbl>
      <w:tblPr>
        <w:tblStyle w:val="TableGrid"/>
        <w:tblW w:w="0" w:type="auto"/>
        <w:tblLook w:val="04A0" w:firstRow="1" w:lastRow="0" w:firstColumn="1" w:lastColumn="0" w:noHBand="0" w:noVBand="1"/>
      </w:tblPr>
      <w:tblGrid>
        <w:gridCol w:w="7160"/>
        <w:gridCol w:w="920"/>
      </w:tblGrid>
      <w:tr w:rsidR="00427DF5" w:rsidRPr="00427DF5" w14:paraId="4FC95B8D" w14:textId="77777777" w:rsidTr="00427DF5">
        <w:trPr>
          <w:trHeight w:val="320"/>
        </w:trPr>
        <w:tc>
          <w:tcPr>
            <w:tcW w:w="7160" w:type="dxa"/>
            <w:noWrap/>
            <w:hideMark/>
          </w:tcPr>
          <w:p w14:paraId="46EB29F9" w14:textId="3870ABD4" w:rsidR="00427DF5" w:rsidRPr="00427DF5" w:rsidRDefault="00427DF5">
            <w:r w:rsidRPr="008809F6">
              <w:rPr>
                <w:b/>
                <w:bCs/>
              </w:rPr>
              <w:t>I</w:t>
            </w:r>
            <w:r w:rsidRPr="00427DF5">
              <w:t xml:space="preserve"> = ß = susceptible</w:t>
            </w:r>
            <w:r w:rsidR="00D87A09">
              <w:t xml:space="preserve"> people</w:t>
            </w:r>
            <w:r w:rsidRPr="00427DF5">
              <w:t xml:space="preserve"> infected/day, </w:t>
            </w:r>
            <w:r w:rsidR="00C14AEA" w:rsidRPr="00C14AEA">
              <w:rPr>
                <w:rFonts w:ascii="Times New Roman" w:hAnsi="Times New Roman"/>
              </w:rPr>
              <w:t>R</w:t>
            </w:r>
            <w:r w:rsidR="00C14AEA" w:rsidRPr="006F6BC9">
              <w:rPr>
                <w:rFonts w:ascii="Times New Roman" w:hAnsi="Times New Roman"/>
                <w:vertAlign w:val="subscript"/>
              </w:rPr>
              <w:t>0</w:t>
            </w:r>
            <w:r w:rsidRPr="00427DF5">
              <w:t xml:space="preserve"> * γ</w:t>
            </w:r>
          </w:p>
        </w:tc>
        <w:tc>
          <w:tcPr>
            <w:tcW w:w="920" w:type="dxa"/>
            <w:noWrap/>
            <w:hideMark/>
          </w:tcPr>
          <w:p w14:paraId="46B60422" w14:textId="77777777" w:rsidR="00427DF5" w:rsidRPr="00427DF5" w:rsidRDefault="00427DF5" w:rsidP="00427DF5">
            <w:r w:rsidRPr="00427DF5">
              <w:t>0.1848</w:t>
            </w:r>
          </w:p>
        </w:tc>
      </w:tr>
      <w:tr w:rsidR="00427DF5" w:rsidRPr="00427DF5" w14:paraId="6F0105D6" w14:textId="77777777" w:rsidTr="00427DF5">
        <w:trPr>
          <w:trHeight w:val="300"/>
        </w:trPr>
        <w:tc>
          <w:tcPr>
            <w:tcW w:w="7160" w:type="dxa"/>
            <w:noWrap/>
            <w:hideMark/>
          </w:tcPr>
          <w:p w14:paraId="7ACA09D5" w14:textId="002F8710" w:rsidR="00427DF5" w:rsidRPr="00427DF5" w:rsidRDefault="00427DF5">
            <w:r w:rsidRPr="008809F6">
              <w:rPr>
                <w:b/>
                <w:bCs/>
              </w:rPr>
              <w:t>R</w:t>
            </w:r>
            <w:r w:rsidRPr="00427DF5">
              <w:t xml:space="preserve"> = γ = infected who become non-infectious/day, ß/</w:t>
            </w:r>
            <w:r w:rsidR="00C14AEA" w:rsidRPr="00C14AEA">
              <w:rPr>
                <w:rFonts w:ascii="Times New Roman" w:hAnsi="Times New Roman"/>
              </w:rPr>
              <w:t>R</w:t>
            </w:r>
            <w:r w:rsidR="00C14AEA" w:rsidRPr="006F6BC9">
              <w:rPr>
                <w:rFonts w:ascii="Times New Roman" w:hAnsi="Times New Roman"/>
                <w:vertAlign w:val="subscript"/>
              </w:rPr>
              <w:t>0</w:t>
            </w:r>
          </w:p>
        </w:tc>
        <w:tc>
          <w:tcPr>
            <w:tcW w:w="920" w:type="dxa"/>
            <w:noWrap/>
            <w:hideMark/>
          </w:tcPr>
          <w:p w14:paraId="33E839E0" w14:textId="77777777" w:rsidR="00427DF5" w:rsidRPr="00427DF5" w:rsidRDefault="00427DF5" w:rsidP="00427DF5">
            <w:r w:rsidRPr="00427DF5">
              <w:t>0.154</w:t>
            </w:r>
          </w:p>
        </w:tc>
      </w:tr>
    </w:tbl>
    <w:p w14:paraId="59672023" w14:textId="77777777" w:rsidR="00427DF5" w:rsidRDefault="00427DF5" w:rsidP="00FB2FC7"/>
    <w:p w14:paraId="6F5900E2" w14:textId="4A84EAB3" w:rsidR="00427DF5" w:rsidRDefault="00427DF5" w:rsidP="00FB2FC7">
      <w:r>
        <w:t>To model this, we extend the period to a year. This gives us the following SIR profile –</w:t>
      </w:r>
    </w:p>
    <w:p w14:paraId="1E49DEEE" w14:textId="6DAAE55D" w:rsidR="00B76174" w:rsidRDefault="00245BC0" w:rsidP="00245BC0">
      <w:pPr>
        <w:keepNext/>
        <w:jc w:val="center"/>
      </w:pPr>
      <w:r>
        <w:rPr>
          <w:noProof/>
        </w:rPr>
        <w:drawing>
          <wp:inline distT="0" distB="0" distL="0" distR="0" wp14:anchorId="502E2508" wp14:editId="6D733F8B">
            <wp:extent cx="5727700" cy="322897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8. The SIR model for an effective social distancing .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42144FF3" w14:textId="7F6217D2" w:rsidR="00427DF5" w:rsidRDefault="00B76174" w:rsidP="00245BC0">
      <w:pPr>
        <w:pStyle w:val="Caption"/>
        <w:jc w:val="center"/>
      </w:pPr>
      <w:r>
        <w:t xml:space="preserve">Figure </w:t>
      </w:r>
      <w:fldSimple w:instr=" SEQ Figure \* ARABIC ">
        <w:r w:rsidR="0028085B">
          <w:rPr>
            <w:noProof/>
          </w:rPr>
          <w:t>52</w:t>
        </w:r>
      </w:fldSimple>
      <w:r>
        <w:t xml:space="preserve">. </w:t>
      </w:r>
      <w:r w:rsidRPr="00C271BF">
        <w:t xml:space="preserve">The SIR model for an effective </w:t>
      </w:r>
      <w:r>
        <w:t>social distancing</w:t>
      </w:r>
      <w:r w:rsidRPr="00C271BF">
        <w:t xml:space="preserve"> public policy</w:t>
      </w:r>
    </w:p>
    <w:p w14:paraId="105EC52D" w14:textId="7D2BC597" w:rsidR="00E86C1F" w:rsidRDefault="00E86C1F" w:rsidP="00E86C1F">
      <w:r>
        <w:t xml:space="preserve">Compared to Policy 1 and 2, the inflection point is delayed considerably to after day 100, and the </w:t>
      </w:r>
      <w:r w:rsidR="00C167E0">
        <w:t>maximum</w:t>
      </w:r>
      <w:r>
        <w:t xml:space="preserve"> number of people infected at any one time points drops way below 200. This means that the burden of health services at any one timepoint are reduced, and there is more time to prepare. Furthermore, around two thirds of the population never got infected, a huge improvement over policy 1 and 2. </w:t>
      </w:r>
    </w:p>
    <w:p w14:paraId="1EBF12EF" w14:textId="77777777" w:rsidR="00E86C1F" w:rsidRDefault="00E86C1F" w:rsidP="00E86C1F"/>
    <w:p w14:paraId="0D0971E7" w14:textId="17FA99AF" w:rsidR="00427DF5" w:rsidRDefault="00E86C1F" w:rsidP="00FB2FC7">
      <w:r>
        <w:t xml:space="preserve">The number of people requiring ICU due to coronavirus for Policy 3 is calculated below to answer if social distancing alone is sufficient to prevent ICU demand exceeding capacity. </w:t>
      </w:r>
    </w:p>
    <w:p w14:paraId="190D652B" w14:textId="5110D62C" w:rsidR="00B76174" w:rsidRDefault="00245BC0" w:rsidP="00B76174">
      <w:pPr>
        <w:keepNext/>
      </w:pPr>
      <w:r>
        <w:rPr>
          <w:noProof/>
        </w:rPr>
        <w:lastRenderedPageBreak/>
        <w:drawing>
          <wp:inline distT="0" distB="0" distL="0" distR="0" wp14:anchorId="0DF54927" wp14:editId="52FEE741">
            <wp:extent cx="5727700" cy="5352415"/>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 Infection rates, ICU bed requirements soc dist.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5352415"/>
                    </a:xfrm>
                    <a:prstGeom prst="rect">
                      <a:avLst/>
                    </a:prstGeom>
                  </pic:spPr>
                </pic:pic>
              </a:graphicData>
            </a:graphic>
          </wp:inline>
        </w:drawing>
      </w:r>
    </w:p>
    <w:p w14:paraId="0C8F15AF" w14:textId="1B238BBC" w:rsidR="00427DF5" w:rsidRDefault="00B76174" w:rsidP="00B76174">
      <w:pPr>
        <w:pStyle w:val="Caption"/>
        <w:jc w:val="center"/>
      </w:pPr>
      <w:r>
        <w:t xml:space="preserve">Figure </w:t>
      </w:r>
      <w:fldSimple w:instr=" SEQ Figure \* ARABIC ">
        <w:r w:rsidR="0028085B">
          <w:rPr>
            <w:noProof/>
          </w:rPr>
          <w:t>53</w:t>
        </w:r>
      </w:fldSimple>
      <w:r>
        <w:t>.</w:t>
      </w:r>
      <w:r w:rsidRPr="00B76174">
        <w:t xml:space="preserve"> </w:t>
      </w:r>
      <w:r w:rsidRPr="00C56444">
        <w:t>Infection rates, ICU bed requirements and available ICU beds for a</w:t>
      </w:r>
      <w:r>
        <w:t xml:space="preserve">n effective social distancing </w:t>
      </w:r>
      <w:r w:rsidRPr="00C56444">
        <w:t>policy</w:t>
      </w:r>
    </w:p>
    <w:p w14:paraId="6E0BFD16" w14:textId="24CEA2B5" w:rsidR="00D87A09" w:rsidRDefault="00D87A09" w:rsidP="00E621CD">
      <w:r w:rsidRPr="00D87A09">
        <w:t xml:space="preserve">This time we can see that this policy has ensured that the ICU capacity isn’t exceeded by demand. </w:t>
      </w:r>
    </w:p>
    <w:p w14:paraId="2644C49C" w14:textId="77777777" w:rsidR="00E621CD" w:rsidRPr="00D87A09" w:rsidRDefault="00E621CD" w:rsidP="00E86C1F"/>
    <w:p w14:paraId="071BE71C" w14:textId="400AEE54" w:rsidR="00E86C1F" w:rsidRDefault="00E86C1F" w:rsidP="00E86C1F">
      <w:r w:rsidRPr="00E86C1F">
        <w:t xml:space="preserve">In addition, the time of most ICU requirement is considerably delayed giving more time to prepare. Recall in the SIR graph though, that still one third of the population acquired the disease, which will put a strain on the health system and economy. </w:t>
      </w:r>
    </w:p>
    <w:p w14:paraId="6DCB57EC" w14:textId="548FFF50" w:rsidR="00427DF5" w:rsidRDefault="00E86C1F" w:rsidP="0028085B">
      <w:pPr>
        <w:pStyle w:val="Heading2"/>
      </w:pPr>
      <w:bookmarkStart w:id="128" w:name="_Toc37754588"/>
      <w:bookmarkEnd w:id="126"/>
      <w:bookmarkEnd w:id="127"/>
      <w:r>
        <w:t xml:space="preserve">Policy 2 and 3. </w:t>
      </w:r>
      <w:r w:rsidR="00427DF5">
        <w:t>Social Distancing + Hand Washing</w:t>
      </w:r>
      <w:bookmarkEnd w:id="128"/>
      <w:r w:rsidR="00427DF5">
        <w:t xml:space="preserve"> </w:t>
      </w:r>
    </w:p>
    <w:p w14:paraId="64DAA5B5" w14:textId="082F2988" w:rsidR="00427DF5" w:rsidRDefault="00427DF5" w:rsidP="00427DF5">
      <w:r>
        <w:t xml:space="preserve">To reduce the impact on the population even further, we need to get </w:t>
      </w:r>
      <w:r w:rsidR="00C14AEA" w:rsidRPr="00C14AEA">
        <w:rPr>
          <w:rFonts w:ascii="Times New Roman" w:hAnsi="Times New Roman"/>
        </w:rPr>
        <w:t>R</w:t>
      </w:r>
      <w:r w:rsidR="00C14AEA" w:rsidRPr="006F6BC9">
        <w:rPr>
          <w:rFonts w:ascii="Times New Roman" w:hAnsi="Times New Roman"/>
          <w:vertAlign w:val="subscript"/>
        </w:rPr>
        <w:t>0</w:t>
      </w:r>
      <w:r>
        <w:t xml:space="preserve"> down to &lt; 1. </w:t>
      </w:r>
      <w:r w:rsidR="00E86C1F" w:rsidRPr="00E86C1F">
        <w:t>(i.e. ß &lt; γ)</w:t>
      </w:r>
    </w:p>
    <w:p w14:paraId="4BD600C7" w14:textId="6BE8AAA2" w:rsidR="00427DF5" w:rsidRDefault="00427DF5" w:rsidP="00427DF5"/>
    <w:p w14:paraId="57E6E89C" w14:textId="4C280CAF" w:rsidR="00427DF5" w:rsidRDefault="00427DF5" w:rsidP="00427DF5">
      <w:r>
        <w:lastRenderedPageBreak/>
        <w:t xml:space="preserve">This requires a combination of policies best illustrated by combining social distancing with hand washing. </w:t>
      </w:r>
    </w:p>
    <w:p w14:paraId="377B73E9" w14:textId="161A7F6C" w:rsidR="00427DF5" w:rsidRDefault="00427DF5" w:rsidP="00427DF5"/>
    <w:p w14:paraId="48E05184" w14:textId="7912A616" w:rsidR="00427DF5" w:rsidRDefault="00AD5996" w:rsidP="00427DF5">
      <w:r>
        <w:t>When we implement social distancing</w:t>
      </w:r>
      <w:r w:rsidR="00E86C1F">
        <w:t xml:space="preserve"> alone</w:t>
      </w:r>
      <w:r>
        <w:t xml:space="preserve">, we get </w:t>
      </w:r>
      <w:r w:rsidRPr="00427DF5">
        <w:t>ß</w:t>
      </w:r>
      <w:r>
        <w:t xml:space="preserve"> = </w:t>
      </w:r>
      <w:r w:rsidRPr="00427DF5">
        <w:t>0.</w:t>
      </w:r>
      <w:r>
        <w:t>1848</w:t>
      </w:r>
    </w:p>
    <w:p w14:paraId="5C09FBB5" w14:textId="060A2BBE" w:rsidR="00427DF5" w:rsidRDefault="00427DF5" w:rsidP="00427DF5"/>
    <w:p w14:paraId="270983BB" w14:textId="3A745561" w:rsidR="00427DF5" w:rsidRDefault="00427DF5" w:rsidP="00427DF5">
      <w:r>
        <w:t xml:space="preserve">Adding the 22% </w:t>
      </w:r>
      <w:r w:rsidR="00E86C1F">
        <w:t xml:space="preserve">reduction of infection by </w:t>
      </w:r>
      <w:r>
        <w:t xml:space="preserve">hand washing </w:t>
      </w:r>
      <w:r w:rsidR="00AD5996">
        <w:t xml:space="preserve">we get a new </w:t>
      </w:r>
      <w:r w:rsidR="00AD5996" w:rsidRPr="00427DF5">
        <w:t>ß</w:t>
      </w:r>
      <w:r w:rsidR="00AD5996">
        <w:t xml:space="preserve"> of </w:t>
      </w:r>
      <w:r w:rsidR="00AD5996" w:rsidRPr="00AD5996">
        <w:t>0.144144</w:t>
      </w:r>
    </w:p>
    <w:p w14:paraId="34516D08" w14:textId="77777777" w:rsidR="00E86C1F" w:rsidRDefault="00E86C1F" w:rsidP="00427DF5"/>
    <w:p w14:paraId="5F0CA471" w14:textId="1BFC2CDA" w:rsidR="00AD5996" w:rsidRDefault="00AD5996" w:rsidP="00427DF5">
      <w:r>
        <w:t xml:space="preserve">If we continue with a fixed value for </w:t>
      </w:r>
      <w:r w:rsidRPr="00427DF5">
        <w:t>γ</w:t>
      </w:r>
      <w:r>
        <w:t xml:space="preserve"> = </w:t>
      </w:r>
      <w:r w:rsidRPr="00AD5996">
        <w:t>0.154</w:t>
      </w:r>
      <w:r>
        <w:t xml:space="preserve"> then </w:t>
      </w:r>
    </w:p>
    <w:p w14:paraId="7BC728CD" w14:textId="22752B3F" w:rsidR="00AD5996" w:rsidRDefault="00AD5996" w:rsidP="00427DF5"/>
    <w:p w14:paraId="0408E396" w14:textId="7CC236BD" w:rsidR="00AD5996" w:rsidRDefault="00C14AEA" w:rsidP="00427DF5">
      <w:r w:rsidRPr="00C14AEA">
        <w:rPr>
          <w:rFonts w:ascii="Times New Roman" w:hAnsi="Times New Roman"/>
        </w:rPr>
        <w:t>R</w:t>
      </w:r>
      <w:r w:rsidRPr="006F6BC9">
        <w:rPr>
          <w:rFonts w:ascii="Times New Roman" w:hAnsi="Times New Roman"/>
          <w:vertAlign w:val="subscript"/>
        </w:rPr>
        <w:t>0</w:t>
      </w:r>
      <w:r w:rsidR="00AD5996">
        <w:t>=</w:t>
      </w:r>
      <w:r w:rsidR="00AD5996" w:rsidRPr="00AD5996">
        <w:t>0.144144</w:t>
      </w:r>
      <w:r w:rsidR="00AD5996">
        <w:t>/</w:t>
      </w:r>
      <w:r w:rsidR="00AD5996" w:rsidRPr="00AD5996">
        <w:t>0.154</w:t>
      </w:r>
      <w:r w:rsidR="00AD5996">
        <w:t xml:space="preserve"> = </w:t>
      </w:r>
      <w:r w:rsidR="00AD5996" w:rsidRPr="00AD5996">
        <w:t>0.936</w:t>
      </w:r>
      <w:r w:rsidR="00AD5996">
        <w:t xml:space="preserve">, so less than 1. </w:t>
      </w:r>
    </w:p>
    <w:p w14:paraId="71D1795D" w14:textId="77777777" w:rsidR="00AD5996" w:rsidRDefault="00AD5996" w:rsidP="00427DF5"/>
    <w:p w14:paraId="4825FBD3" w14:textId="58B2AAD1" w:rsidR="00DA511B" w:rsidRDefault="00AD5996" w:rsidP="00427DF5">
      <w:r>
        <w:t>This</w:t>
      </w:r>
      <w:r w:rsidR="00E86C1F">
        <w:t xml:space="preserve"> is</w:t>
      </w:r>
      <w:r w:rsidR="00427DF5">
        <w:t xml:space="preserve"> what we need to bring the pandemic under control quickly. </w:t>
      </w:r>
    </w:p>
    <w:p w14:paraId="50D7468B" w14:textId="5BAAB51E" w:rsidR="00C04FA7" w:rsidRDefault="00587D8E" w:rsidP="00C04FA7">
      <w:pPr>
        <w:pStyle w:val="Heading2"/>
      </w:pPr>
      <w:bookmarkStart w:id="129" w:name="_Toc37754589"/>
      <w:r>
        <w:t>Exercise 5</w:t>
      </w:r>
      <w:r w:rsidR="00C04FA7">
        <w:t>, Modelling</w:t>
      </w:r>
      <w:bookmarkEnd w:id="129"/>
    </w:p>
    <w:p w14:paraId="6DBA13F1" w14:textId="2B99BC7F" w:rsidR="00C04FA7" w:rsidRDefault="00C04FA7" w:rsidP="002670D8">
      <w:r>
        <w:t xml:space="preserve">1. </w:t>
      </w:r>
      <w:r w:rsidR="002670D8" w:rsidRPr="00C167E0">
        <w:t xml:space="preserve">Download </w:t>
      </w:r>
      <w:r w:rsidR="002670D8">
        <w:t xml:space="preserve">and open </w:t>
      </w:r>
      <w:r w:rsidR="002670D8" w:rsidRPr="00C167E0">
        <w:t xml:space="preserve">the Excel spreadsheet </w:t>
      </w:r>
      <w:r w:rsidR="002670D8">
        <w:t>referred to in “</w:t>
      </w:r>
      <w:r w:rsidR="002670D8" w:rsidRPr="002670D8">
        <w:t>Excel Modelling Spreadsheet</w:t>
      </w:r>
      <w:r w:rsidR="002670D8">
        <w:t>” in the</w:t>
      </w:r>
      <w:r w:rsidR="002670D8">
        <w:t xml:space="preserve"> Notices section, and </w:t>
      </w:r>
      <w:r>
        <w:t xml:space="preserve">go to the “Time Series Cumulative” tab. </w:t>
      </w:r>
    </w:p>
    <w:p w14:paraId="169BEF67" w14:textId="323F043A" w:rsidR="00C04FA7" w:rsidRDefault="00C04FA7" w:rsidP="00C04FA7">
      <w:proofErr w:type="spellStart"/>
      <w:r>
        <w:t>i</w:t>
      </w:r>
      <w:proofErr w:type="spellEnd"/>
      <w:r>
        <w:t xml:space="preserve">) Change the linear growth rate from 2.4 to 1. What is the number of cases when x = 20 days?  </w:t>
      </w:r>
    </w:p>
    <w:p w14:paraId="773BF6CA" w14:textId="1AC7787D" w:rsidR="00C04FA7" w:rsidRDefault="00C04FA7" w:rsidP="00C04FA7">
      <w:r>
        <w:t xml:space="preserve">ii) Change the linear growth rate to 10. What is the number of cases when x = 20 days?  </w:t>
      </w:r>
    </w:p>
    <w:p w14:paraId="5277A250" w14:textId="77777777" w:rsidR="00C04FA7" w:rsidRDefault="00C04FA7" w:rsidP="00C04FA7"/>
    <w:p w14:paraId="529AA583" w14:textId="1A4FB4E6" w:rsidR="00C04FA7" w:rsidRDefault="00C04FA7" w:rsidP="00C04FA7">
      <w:r>
        <w:t xml:space="preserve">2. Open the worksheet entitled “Exponential” </w:t>
      </w:r>
    </w:p>
    <w:p w14:paraId="11CC7340" w14:textId="76E00D8F" w:rsidR="00C04FA7" w:rsidRDefault="00C04FA7" w:rsidP="00C04FA7">
      <w:proofErr w:type="spellStart"/>
      <w:r>
        <w:t>i</w:t>
      </w:r>
      <w:proofErr w:type="spellEnd"/>
      <w:r>
        <w:t xml:space="preserve">) Change the exponential growth rate to 1.5. What is the number of cases at x = </w:t>
      </w:r>
      <w:proofErr w:type="gramStart"/>
      <w:r>
        <w:t>20</w:t>
      </w:r>
      <w:proofErr w:type="gramEnd"/>
      <w:r>
        <w:t xml:space="preserve">  </w:t>
      </w:r>
    </w:p>
    <w:p w14:paraId="6B6E1DDD" w14:textId="0C7519F8" w:rsidR="00C04FA7" w:rsidRDefault="00C04FA7" w:rsidP="00C04FA7">
      <w:r>
        <w:t xml:space="preserve">ii) Change the exponential growth rate to 3. What is the number of cases at x = </w:t>
      </w:r>
      <w:proofErr w:type="gramStart"/>
      <w:r>
        <w:t>20</w:t>
      </w:r>
      <w:proofErr w:type="gramEnd"/>
      <w:r>
        <w:t xml:space="preserve"> </w:t>
      </w:r>
    </w:p>
    <w:p w14:paraId="545DC732" w14:textId="2CAFB6EF" w:rsidR="00C04FA7" w:rsidRDefault="00C04FA7" w:rsidP="00C04FA7"/>
    <w:p w14:paraId="1F21FFF3" w14:textId="6D269022" w:rsidR="00C04FA7" w:rsidRDefault="00C04FA7" w:rsidP="00C04FA7">
      <w:r>
        <w:t xml:space="preserve">3. Open the worksheet entitled “Double Time” </w:t>
      </w:r>
    </w:p>
    <w:p w14:paraId="7664CF36" w14:textId="446B289C" w:rsidR="00C04FA7" w:rsidRDefault="00C04FA7" w:rsidP="00C04FA7">
      <w:proofErr w:type="spellStart"/>
      <w:r>
        <w:t>i</w:t>
      </w:r>
      <w:proofErr w:type="spellEnd"/>
      <w:r>
        <w:t xml:space="preserve">) Change the doubling time in days in cell M3 from 3 to 4. What are the total number of cases at x = </w:t>
      </w:r>
      <w:proofErr w:type="gramStart"/>
      <w:r>
        <w:t>31</w:t>
      </w:r>
      <w:proofErr w:type="gramEnd"/>
      <w:r>
        <w:t xml:space="preserve">  </w:t>
      </w:r>
    </w:p>
    <w:p w14:paraId="1BFBC5B5" w14:textId="03D235CD" w:rsidR="00C04FA7" w:rsidRDefault="00C04FA7" w:rsidP="00C04FA7">
      <w:r>
        <w:t xml:space="preserve">ii) How does this compare with M3 = 3?  </w:t>
      </w:r>
    </w:p>
    <w:p w14:paraId="7A7C894A" w14:textId="77777777" w:rsidR="00C04FA7" w:rsidRDefault="00C04FA7" w:rsidP="00C04FA7"/>
    <w:p w14:paraId="16ABCC34" w14:textId="4145992A" w:rsidR="00C04FA7" w:rsidRDefault="00C04FA7" w:rsidP="00C04FA7">
      <w:r>
        <w:t>4. Open the worksheet entitled “</w:t>
      </w:r>
      <w:r w:rsidRPr="00C04FA7">
        <w:t>ICU need vs capacity</w:t>
      </w:r>
      <w:r>
        <w:t xml:space="preserve">” </w:t>
      </w:r>
    </w:p>
    <w:p w14:paraId="2611BAEC" w14:textId="2878B2C7" w:rsidR="00C04FA7" w:rsidRDefault="00C04FA7" w:rsidP="00C04FA7">
      <w:r>
        <w:t xml:space="preserve">Change the growth factor in cell B1 from 3 to 2.5. By what factor is capacity exceeded by demand  </w:t>
      </w:r>
    </w:p>
    <w:p w14:paraId="3FB051DD" w14:textId="572FB014" w:rsidR="00587D8E" w:rsidRDefault="00587D8E" w:rsidP="00587D8E"/>
    <w:p w14:paraId="7AF63614" w14:textId="27D1D4EB" w:rsidR="00C04FA7" w:rsidRDefault="00C04FA7" w:rsidP="00C04FA7">
      <w:r>
        <w:t>5. Open the worksheet entitled “</w:t>
      </w:r>
      <w:r w:rsidRPr="00C04FA7">
        <w:t>SIR ß = 0.3 and ß = 0.77</w:t>
      </w:r>
      <w:r>
        <w:t xml:space="preserve">” </w:t>
      </w:r>
    </w:p>
    <w:p w14:paraId="1508AE49" w14:textId="665FAD89" w:rsidR="00C04FA7" w:rsidRDefault="00C04FA7" w:rsidP="00C04FA7">
      <w:proofErr w:type="spellStart"/>
      <w:r>
        <w:t>i</w:t>
      </w:r>
      <w:proofErr w:type="spellEnd"/>
      <w:r>
        <w:t xml:space="preserve">) Change the values for I in cells K8 and L8 and to 0.5 and 1. </w:t>
      </w:r>
    </w:p>
    <w:p w14:paraId="0AD37B93" w14:textId="77777777" w:rsidR="00C04FA7" w:rsidRDefault="00C04FA7" w:rsidP="00C04FA7">
      <w:r>
        <w:t xml:space="preserve">ii) Change the names of the features in cells C5 and F5 from </w:t>
      </w:r>
      <w:r w:rsidRPr="00C04FA7">
        <w:t>ß=0.3</w:t>
      </w:r>
      <w:r>
        <w:t xml:space="preserve"> and </w:t>
      </w:r>
      <w:r w:rsidRPr="00C04FA7">
        <w:t>ß=0.</w:t>
      </w:r>
      <w:r>
        <w:t xml:space="preserve">77 to </w:t>
      </w:r>
      <w:r w:rsidRPr="00C04FA7">
        <w:t>ß=0.</w:t>
      </w:r>
      <w:r>
        <w:t xml:space="preserve">5 and </w:t>
      </w:r>
      <w:r w:rsidRPr="00C04FA7">
        <w:t>ß=</w:t>
      </w:r>
      <w:r>
        <w:t xml:space="preserve">1. </w:t>
      </w:r>
    </w:p>
    <w:p w14:paraId="528587D0" w14:textId="7D81FC74" w:rsidR="00C04FA7" w:rsidRDefault="00C04FA7" w:rsidP="00C04FA7">
      <w:r>
        <w:t xml:space="preserve">iii) How many days does it take to reach the inflection point for </w:t>
      </w:r>
      <w:r w:rsidRPr="00C04FA7">
        <w:t>ß=0.</w:t>
      </w:r>
      <w:r>
        <w:t xml:space="preserve">5  </w:t>
      </w:r>
    </w:p>
    <w:p w14:paraId="0D29F3EE" w14:textId="7D90FA4C" w:rsidR="00C04FA7" w:rsidRDefault="00C04FA7" w:rsidP="00C04FA7">
      <w:r>
        <w:t xml:space="preserve">iv) How many days does it take to reach the inflection point for </w:t>
      </w:r>
      <w:r w:rsidRPr="00C04FA7">
        <w:t>ß=</w:t>
      </w:r>
      <w:r>
        <w:t xml:space="preserve">1  </w:t>
      </w:r>
    </w:p>
    <w:p w14:paraId="5B82CDAD" w14:textId="101F1321" w:rsidR="00C04FA7" w:rsidRPr="00587D8E" w:rsidRDefault="00C04FA7" w:rsidP="00587D8E">
      <w:r>
        <w:t xml:space="preserve">v) What does this tell us?  </w:t>
      </w:r>
    </w:p>
    <w:p w14:paraId="07A7BB03" w14:textId="410A41EB" w:rsidR="0032478C" w:rsidRDefault="00DA511B" w:rsidP="0061131F">
      <w:pPr>
        <w:pStyle w:val="Heading2"/>
      </w:pPr>
      <w:bookmarkStart w:id="130" w:name="_Toc37754590"/>
      <w:r>
        <w:lastRenderedPageBreak/>
        <w:t>Checkpoint 5</w:t>
      </w:r>
      <w:bookmarkEnd w:id="130"/>
    </w:p>
    <w:p w14:paraId="5EA2E6E5" w14:textId="05352209" w:rsidR="004E3240" w:rsidRPr="004E3240" w:rsidRDefault="004E3240" w:rsidP="0061131F">
      <w:r w:rsidRPr="004E3240">
        <w:t>1. Why should policy makers use mathematical models?</w:t>
      </w:r>
    </w:p>
    <w:p w14:paraId="0D20F98E" w14:textId="713E4424" w:rsidR="004E3240" w:rsidRPr="004E3240" w:rsidRDefault="004E3240" w:rsidP="004E3240">
      <w:pPr>
        <w:ind w:left="720"/>
        <w:rPr>
          <w:lang w:val="en-US"/>
        </w:rPr>
      </w:pPr>
      <w:r w:rsidRPr="004E3240">
        <w:rPr>
          <w:lang w:val="en-US"/>
        </w:rPr>
        <w:t xml:space="preserve">To make international comparisons </w:t>
      </w:r>
    </w:p>
    <w:p w14:paraId="0D1FBDA7" w14:textId="7CC90186" w:rsidR="004E3240" w:rsidRPr="004E3240" w:rsidRDefault="004E3240" w:rsidP="004E3240">
      <w:pPr>
        <w:ind w:left="720"/>
        <w:rPr>
          <w:lang w:val="en-US"/>
        </w:rPr>
      </w:pPr>
      <w:r w:rsidRPr="004E3240">
        <w:rPr>
          <w:lang w:val="en-US"/>
        </w:rPr>
        <w:t>To predict the likely outcomes from different interventions</w:t>
      </w:r>
    </w:p>
    <w:p w14:paraId="464C79F9" w14:textId="4B3C8C6A" w:rsidR="004E3240" w:rsidRPr="004E3240" w:rsidRDefault="004E3240" w:rsidP="004E3240">
      <w:pPr>
        <w:ind w:left="720"/>
        <w:rPr>
          <w:lang w:val="en-US"/>
        </w:rPr>
      </w:pPr>
      <w:r w:rsidRPr="004E3240">
        <w:rPr>
          <w:lang w:val="en-US"/>
        </w:rPr>
        <w:t xml:space="preserve">Keep the public informed </w:t>
      </w:r>
    </w:p>
    <w:p w14:paraId="6CE3A190" w14:textId="07B3F340" w:rsidR="004E3240" w:rsidRPr="004E3240" w:rsidRDefault="004E3240" w:rsidP="004E3240">
      <w:pPr>
        <w:ind w:left="720"/>
        <w:rPr>
          <w:lang w:val="en-US"/>
        </w:rPr>
      </w:pPr>
      <w:r w:rsidRPr="004E3240">
        <w:rPr>
          <w:lang w:val="en-US"/>
        </w:rPr>
        <w:t xml:space="preserve">Work out when to purchase extra equipment </w:t>
      </w:r>
    </w:p>
    <w:p w14:paraId="1D878DD5" w14:textId="5FCF946D" w:rsidR="004E3240" w:rsidRPr="004E3240" w:rsidRDefault="004E3240" w:rsidP="004E3240">
      <w:pPr>
        <w:ind w:left="720"/>
      </w:pPr>
      <w:r w:rsidRPr="004E3240">
        <w:rPr>
          <w:lang w:val="en-US"/>
        </w:rPr>
        <w:t xml:space="preserve">To estimate how many people will die </w:t>
      </w:r>
    </w:p>
    <w:p w14:paraId="4EF469D7" w14:textId="77777777" w:rsidR="004E3240" w:rsidRPr="004E3240" w:rsidRDefault="004E3240" w:rsidP="0061131F"/>
    <w:p w14:paraId="63BDCD59" w14:textId="4B6E8852" w:rsidR="0061131F" w:rsidRPr="004E3240" w:rsidRDefault="004E3240" w:rsidP="0061131F">
      <w:r w:rsidRPr="004E3240">
        <w:t xml:space="preserve">2. </w:t>
      </w:r>
      <w:r w:rsidR="0061131F" w:rsidRPr="004E3240">
        <w:t>Wh</w:t>
      </w:r>
      <w:r w:rsidRPr="004E3240">
        <w:t xml:space="preserve">ich of the following two answers are true for </w:t>
      </w:r>
      <w:r w:rsidR="0061131F" w:rsidRPr="004E3240">
        <w:t>R</w:t>
      </w:r>
      <w:r w:rsidR="0061131F" w:rsidRPr="004E3240">
        <w:rPr>
          <w:vertAlign w:val="subscript"/>
        </w:rPr>
        <w:t>0</w:t>
      </w:r>
      <w:r w:rsidR="0061131F" w:rsidRPr="004E3240">
        <w:t xml:space="preserve">? </w:t>
      </w:r>
    </w:p>
    <w:p w14:paraId="037BB803" w14:textId="515D0580" w:rsidR="0061131F" w:rsidRPr="004E3240" w:rsidRDefault="0061131F" w:rsidP="0061131F">
      <w:pPr>
        <w:ind w:left="720"/>
      </w:pPr>
      <w:r w:rsidRPr="004E3240">
        <w:t>The number of cases an infected person will cause</w:t>
      </w:r>
    </w:p>
    <w:p w14:paraId="3C4EF50D" w14:textId="78A8D3CB" w:rsidR="0061131F" w:rsidRPr="004E3240" w:rsidRDefault="0061131F" w:rsidP="0061131F">
      <w:pPr>
        <w:ind w:left="720"/>
      </w:pPr>
      <w:r w:rsidRPr="004E3240">
        <w:t>The number of infected people</w:t>
      </w:r>
    </w:p>
    <w:p w14:paraId="3C1BC2C6" w14:textId="7FD1F9D8" w:rsidR="0061131F" w:rsidRPr="004E3240" w:rsidRDefault="0061131F" w:rsidP="0061131F">
      <w:pPr>
        <w:ind w:left="720"/>
      </w:pPr>
      <w:r w:rsidRPr="004E3240">
        <w:t>The expected number of infected people after one month</w:t>
      </w:r>
    </w:p>
    <w:p w14:paraId="2B48A934" w14:textId="77777777" w:rsidR="0061131F" w:rsidRPr="004E3240" w:rsidRDefault="0061131F" w:rsidP="0061131F">
      <w:pPr>
        <w:ind w:left="720"/>
      </w:pPr>
      <w:r w:rsidRPr="004E3240">
        <w:t>The number of hospitalized cases</w:t>
      </w:r>
    </w:p>
    <w:p w14:paraId="0E13A238" w14:textId="54FA8EE4" w:rsidR="0061131F" w:rsidRPr="004E3240" w:rsidRDefault="0061131F" w:rsidP="0061131F">
      <w:pPr>
        <w:ind w:left="720"/>
      </w:pPr>
      <w:r w:rsidRPr="004E3240">
        <w:t>Infection rate divided by recovery rate</w:t>
      </w:r>
    </w:p>
    <w:p w14:paraId="66A5D2BA" w14:textId="5DBE1BE1" w:rsidR="0061131F" w:rsidRPr="004E3240" w:rsidRDefault="0061131F" w:rsidP="0061131F"/>
    <w:p w14:paraId="0D504765" w14:textId="723AAC49" w:rsidR="004E3240" w:rsidRPr="004E3240" w:rsidRDefault="004E3240" w:rsidP="0061131F">
      <w:r w:rsidRPr="004E3240">
        <w:t>3. Which of the following is used to test if a patient has had COVID-19</w:t>
      </w:r>
    </w:p>
    <w:p w14:paraId="031F57CD" w14:textId="64780107" w:rsidR="004E3240" w:rsidRPr="004E3240" w:rsidRDefault="004E3240" w:rsidP="004E3240">
      <w:pPr>
        <w:ind w:left="720"/>
      </w:pPr>
      <w:r w:rsidRPr="004E3240">
        <w:t>LAMP</w:t>
      </w:r>
    </w:p>
    <w:p w14:paraId="6ACC542A" w14:textId="3C377042" w:rsidR="004E3240" w:rsidRPr="004E3240" w:rsidRDefault="004E3240" w:rsidP="004E3240">
      <w:pPr>
        <w:ind w:left="720"/>
      </w:pPr>
      <w:r w:rsidRPr="004E3240">
        <w:t xml:space="preserve">PCR </w:t>
      </w:r>
    </w:p>
    <w:p w14:paraId="095B550B" w14:textId="0698B7AD" w:rsidR="004E3240" w:rsidRPr="004E3240" w:rsidRDefault="004E3240" w:rsidP="004E3240">
      <w:pPr>
        <w:ind w:left="720"/>
      </w:pPr>
      <w:r w:rsidRPr="004E3240">
        <w:t xml:space="preserve">Antibody testing </w:t>
      </w:r>
    </w:p>
    <w:p w14:paraId="2BCB2238" w14:textId="704BBCAE" w:rsidR="004E3240" w:rsidRPr="004E3240" w:rsidRDefault="004E3240" w:rsidP="004E3240">
      <w:pPr>
        <w:ind w:left="720"/>
      </w:pPr>
      <w:r w:rsidRPr="004E3240">
        <w:t xml:space="preserve">White blood cell count </w:t>
      </w:r>
    </w:p>
    <w:p w14:paraId="24926256" w14:textId="4A43708D" w:rsidR="004E3240" w:rsidRPr="004E3240" w:rsidRDefault="004E3240" w:rsidP="004E3240">
      <w:pPr>
        <w:ind w:left="720"/>
      </w:pPr>
      <w:r w:rsidRPr="004E3240">
        <w:t xml:space="preserve">Antigen testing </w:t>
      </w:r>
    </w:p>
    <w:p w14:paraId="5E40663C" w14:textId="4FF05B7D" w:rsidR="004E3240" w:rsidRPr="004E3240" w:rsidRDefault="004E3240" w:rsidP="0061131F">
      <w:r w:rsidRPr="004E3240">
        <w:t xml:space="preserve"> </w:t>
      </w:r>
    </w:p>
    <w:p w14:paraId="503B3238" w14:textId="29C5E59C" w:rsidR="004E3240" w:rsidRPr="004E3240" w:rsidRDefault="004E3240" w:rsidP="004E3240">
      <w:r w:rsidRPr="004E3240">
        <w:t>4. Which of the following two methods are used to test if a patient currently has COVID-19</w:t>
      </w:r>
    </w:p>
    <w:p w14:paraId="0B50293A" w14:textId="1569E1F4" w:rsidR="004E3240" w:rsidRPr="004E3240" w:rsidRDefault="004E3240" w:rsidP="004E3240">
      <w:pPr>
        <w:ind w:left="720"/>
      </w:pPr>
      <w:r w:rsidRPr="004E3240">
        <w:t xml:space="preserve">Pathogen tests </w:t>
      </w:r>
    </w:p>
    <w:p w14:paraId="332BE027" w14:textId="3CC5CCD7" w:rsidR="004E3240" w:rsidRPr="004E3240" w:rsidRDefault="004E3240" w:rsidP="004E3240">
      <w:pPr>
        <w:ind w:left="720"/>
      </w:pPr>
      <w:r w:rsidRPr="004E3240">
        <w:t xml:space="preserve">White blood cell count </w:t>
      </w:r>
    </w:p>
    <w:p w14:paraId="5450D9F1" w14:textId="77777777" w:rsidR="004E3240" w:rsidRPr="004E3240" w:rsidRDefault="004E3240" w:rsidP="004E3240">
      <w:pPr>
        <w:ind w:left="720"/>
      </w:pPr>
      <w:r w:rsidRPr="004E3240">
        <w:t>LAMP</w:t>
      </w:r>
    </w:p>
    <w:p w14:paraId="3542F490" w14:textId="77777777" w:rsidR="004E3240" w:rsidRPr="004E3240" w:rsidRDefault="004E3240" w:rsidP="004E3240">
      <w:pPr>
        <w:ind w:left="720"/>
      </w:pPr>
      <w:r w:rsidRPr="004E3240">
        <w:t xml:space="preserve">Antigen testing </w:t>
      </w:r>
    </w:p>
    <w:p w14:paraId="2A81CAC1" w14:textId="77777777" w:rsidR="004E3240" w:rsidRPr="004E3240" w:rsidRDefault="004E3240" w:rsidP="004E3240">
      <w:pPr>
        <w:ind w:left="720"/>
      </w:pPr>
      <w:r w:rsidRPr="004E3240">
        <w:t xml:space="preserve">PCR </w:t>
      </w:r>
    </w:p>
    <w:p w14:paraId="5140E021" w14:textId="40E33F75" w:rsidR="004E3240" w:rsidRPr="004E3240" w:rsidRDefault="004E3240" w:rsidP="0061131F"/>
    <w:p w14:paraId="6DA79840" w14:textId="37F1FBA7" w:rsidR="004E3240" w:rsidRPr="004E3240" w:rsidRDefault="004E3240" w:rsidP="0061131F">
      <w:r w:rsidRPr="004E3240">
        <w:t xml:space="preserve">5. A sample space is </w:t>
      </w:r>
    </w:p>
    <w:p w14:paraId="70DCCF79" w14:textId="27F929A8" w:rsidR="004E3240" w:rsidRPr="004E3240" w:rsidRDefault="004E3240" w:rsidP="004E3240">
      <w:pPr>
        <w:ind w:left="720"/>
      </w:pPr>
      <w:r w:rsidRPr="004E3240">
        <w:t xml:space="preserve">All the samples used in mass testing </w:t>
      </w:r>
    </w:p>
    <w:p w14:paraId="690653CD" w14:textId="59501906" w:rsidR="004E3240" w:rsidRPr="004E3240" w:rsidRDefault="004E3240" w:rsidP="004E3240">
      <w:pPr>
        <w:ind w:left="720"/>
      </w:pPr>
      <w:r w:rsidRPr="004E3240">
        <w:t xml:space="preserve">The set of all possible outcomes that could occur in an experiment or simulation </w:t>
      </w:r>
    </w:p>
    <w:p w14:paraId="671B914B" w14:textId="11CE8D21" w:rsidR="004E3240" w:rsidRPr="004E3240" w:rsidRDefault="004E3240" w:rsidP="004E3240">
      <w:pPr>
        <w:ind w:left="720"/>
      </w:pPr>
      <w:r w:rsidRPr="004E3240">
        <w:t xml:space="preserve">Where samples are stored </w:t>
      </w:r>
    </w:p>
    <w:p w14:paraId="3C08E056" w14:textId="165E2858" w:rsidR="004E3240" w:rsidRPr="004E3240" w:rsidRDefault="004E3240" w:rsidP="004E3240">
      <w:pPr>
        <w:ind w:left="720"/>
      </w:pPr>
      <w:r w:rsidRPr="004E3240">
        <w:t xml:space="preserve">A database used for storing patient data </w:t>
      </w:r>
    </w:p>
    <w:p w14:paraId="353E64DA" w14:textId="57A6CE53" w:rsidR="004E3240" w:rsidRPr="004E3240" w:rsidRDefault="004E3240" w:rsidP="004E3240">
      <w:pPr>
        <w:ind w:left="720"/>
      </w:pPr>
      <w:r w:rsidRPr="004E3240">
        <w:t xml:space="preserve">Where samples are brought for analysis </w:t>
      </w:r>
    </w:p>
    <w:p w14:paraId="06F74E9F" w14:textId="35462C6E" w:rsidR="004E3240" w:rsidRPr="004E3240" w:rsidRDefault="004E3240" w:rsidP="0061131F"/>
    <w:p w14:paraId="60234F7A" w14:textId="499FFDD3" w:rsidR="004E3240" w:rsidRPr="004E3240" w:rsidRDefault="004E3240" w:rsidP="0061131F">
      <w:r w:rsidRPr="004E3240">
        <w:t xml:space="preserve">6. A time series graph </w:t>
      </w:r>
    </w:p>
    <w:p w14:paraId="5C14650D" w14:textId="20C73D4F" w:rsidR="004E3240" w:rsidRPr="004E3240" w:rsidRDefault="004E3240" w:rsidP="004E3240">
      <w:pPr>
        <w:ind w:left="720"/>
      </w:pPr>
      <w:r w:rsidRPr="004E3240">
        <w:t>Shows a series of events in a timeline</w:t>
      </w:r>
    </w:p>
    <w:p w14:paraId="728C377E" w14:textId="60A604D6" w:rsidR="004E3240" w:rsidRPr="004E3240" w:rsidRDefault="004E3240" w:rsidP="004E3240">
      <w:pPr>
        <w:ind w:left="720"/>
      </w:pPr>
      <w:r w:rsidRPr="004E3240">
        <w:t xml:space="preserve">Represents the relationship between a variable and time </w:t>
      </w:r>
    </w:p>
    <w:p w14:paraId="2CB74D66" w14:textId="44361A23" w:rsidR="004E3240" w:rsidRPr="004E3240" w:rsidRDefault="004E3240" w:rsidP="004E3240">
      <w:pPr>
        <w:ind w:left="720"/>
      </w:pPr>
      <w:r w:rsidRPr="004E3240">
        <w:t xml:space="preserve">Is used for project planning </w:t>
      </w:r>
    </w:p>
    <w:p w14:paraId="6A958827" w14:textId="7C88A7DB" w:rsidR="004E3240" w:rsidRPr="004E3240" w:rsidRDefault="004E3240" w:rsidP="004E3240">
      <w:pPr>
        <w:ind w:left="720"/>
      </w:pPr>
      <w:r w:rsidRPr="004E3240">
        <w:t xml:space="preserve">Shows when key events need to happen </w:t>
      </w:r>
    </w:p>
    <w:p w14:paraId="70066A4E" w14:textId="69A14246" w:rsidR="004E3240" w:rsidRPr="004E3240" w:rsidRDefault="004E3240" w:rsidP="004E3240">
      <w:pPr>
        <w:ind w:left="720"/>
      </w:pPr>
      <w:r w:rsidRPr="004E3240">
        <w:t>Plots the ratio of confirmed cases to hospital admissions</w:t>
      </w:r>
    </w:p>
    <w:p w14:paraId="217226FB" w14:textId="00E0805B" w:rsidR="004E3240" w:rsidRPr="004E3240" w:rsidRDefault="004E3240" w:rsidP="0061131F"/>
    <w:p w14:paraId="3FA8C500" w14:textId="062F2E09" w:rsidR="004E3240" w:rsidRPr="004E3240" w:rsidRDefault="004E3240" w:rsidP="0061131F">
      <w:r w:rsidRPr="004E3240">
        <w:t>7. In exponential growth, new cases grow</w:t>
      </w:r>
    </w:p>
    <w:p w14:paraId="163747BC" w14:textId="28D4E00B" w:rsidR="004E3240" w:rsidRPr="004E3240" w:rsidRDefault="004E3240" w:rsidP="004E3240">
      <w:pPr>
        <w:ind w:left="720"/>
      </w:pPr>
      <w:r w:rsidRPr="004E3240">
        <w:t xml:space="preserve">Slowly at first but soon grow very quickly </w:t>
      </w:r>
    </w:p>
    <w:p w14:paraId="55CC666B" w14:textId="6C8480CB" w:rsidR="004E3240" w:rsidRPr="004E3240" w:rsidRDefault="004E3240" w:rsidP="004E3240">
      <w:pPr>
        <w:ind w:left="720"/>
      </w:pPr>
      <w:r w:rsidRPr="004E3240">
        <w:lastRenderedPageBreak/>
        <w:t xml:space="preserve">Very quickly from the start </w:t>
      </w:r>
    </w:p>
    <w:p w14:paraId="6AAB4A2B" w14:textId="71D1E17D" w:rsidR="004E3240" w:rsidRPr="004E3240" w:rsidRDefault="004E3240" w:rsidP="004E3240">
      <w:pPr>
        <w:ind w:left="720"/>
      </w:pPr>
      <w:r w:rsidRPr="004E3240">
        <w:t xml:space="preserve">Quickly then plateau and remain steady </w:t>
      </w:r>
    </w:p>
    <w:p w14:paraId="3F8080C9" w14:textId="1ACB15CA" w:rsidR="004E3240" w:rsidRPr="004E3240" w:rsidRDefault="004E3240" w:rsidP="004E3240">
      <w:pPr>
        <w:ind w:left="720"/>
      </w:pPr>
      <w:r w:rsidRPr="004E3240">
        <w:t xml:space="preserve">In a linear pattern </w:t>
      </w:r>
    </w:p>
    <w:p w14:paraId="7C0FB37B" w14:textId="65D2E649" w:rsidR="004E3240" w:rsidRPr="004E3240" w:rsidRDefault="004E3240" w:rsidP="004E3240">
      <w:pPr>
        <w:ind w:left="720"/>
      </w:pPr>
      <w:r w:rsidRPr="004E3240">
        <w:t xml:space="preserve">In a chaotic way </w:t>
      </w:r>
    </w:p>
    <w:p w14:paraId="20081A30" w14:textId="77777777" w:rsidR="004E3240" w:rsidRPr="004E3240" w:rsidRDefault="004E3240" w:rsidP="0061131F"/>
    <w:p w14:paraId="26F1DD4C" w14:textId="4475F64A" w:rsidR="004E3240" w:rsidRPr="004E3240" w:rsidRDefault="004E3240" w:rsidP="0061131F">
      <w:r w:rsidRPr="004E3240">
        <w:t xml:space="preserve">8. Doubling time is a measure of how long it takes for </w:t>
      </w:r>
    </w:p>
    <w:p w14:paraId="3FE790D0" w14:textId="5FF6750D" w:rsidR="004E3240" w:rsidRPr="004E3240" w:rsidRDefault="004E3240" w:rsidP="004E3240">
      <w:pPr>
        <w:ind w:left="720"/>
      </w:pPr>
      <w:r w:rsidRPr="004E3240">
        <w:t xml:space="preserve">Daily new cases to double </w:t>
      </w:r>
    </w:p>
    <w:p w14:paraId="7B725231" w14:textId="3DFD2D53" w:rsidR="004E3240" w:rsidRPr="004E3240" w:rsidRDefault="004E3240" w:rsidP="004E3240">
      <w:pPr>
        <w:ind w:left="720"/>
      </w:pPr>
      <w:r w:rsidRPr="004E3240">
        <w:t>Hospitals to reach full capacity</w:t>
      </w:r>
    </w:p>
    <w:p w14:paraId="723641E6" w14:textId="5BB88D46" w:rsidR="004E3240" w:rsidRPr="004E3240" w:rsidRDefault="004E3240" w:rsidP="004E3240">
      <w:pPr>
        <w:ind w:left="720"/>
      </w:pPr>
      <w:r w:rsidRPr="004E3240">
        <w:t xml:space="preserve">The total number of cases to double </w:t>
      </w:r>
    </w:p>
    <w:p w14:paraId="08F28569" w14:textId="6C574F5D" w:rsidR="004E3240" w:rsidRPr="004E3240" w:rsidRDefault="004E3240" w:rsidP="004E3240">
      <w:pPr>
        <w:ind w:left="720"/>
      </w:pPr>
      <w:r w:rsidRPr="004E3240">
        <w:t>One country to have twice the number of cases than another country</w:t>
      </w:r>
    </w:p>
    <w:p w14:paraId="113AF046" w14:textId="74F88AD7" w:rsidR="004E3240" w:rsidRPr="004E3240" w:rsidRDefault="004E3240" w:rsidP="004E3240">
      <w:pPr>
        <w:ind w:left="720"/>
      </w:pPr>
      <w:r w:rsidRPr="004E3240">
        <w:t xml:space="preserve">Health services to become overwhelmed </w:t>
      </w:r>
    </w:p>
    <w:p w14:paraId="6E5DB60C" w14:textId="77777777" w:rsidR="004E3240" w:rsidRPr="004E3240" w:rsidRDefault="004E3240" w:rsidP="0061131F"/>
    <w:p w14:paraId="6C29ABCC" w14:textId="36216C43" w:rsidR="004E3240" w:rsidRPr="004E3240" w:rsidRDefault="004E3240" w:rsidP="004E3240">
      <w:r w:rsidRPr="004E3240">
        <w:t>9.What two answers below describe R</w:t>
      </w:r>
      <w:r w:rsidRPr="004E3240">
        <w:rPr>
          <w:vertAlign w:val="subscript"/>
        </w:rPr>
        <w:t>0</w:t>
      </w:r>
      <w:r w:rsidRPr="004E3240">
        <w:t xml:space="preserve">   </w:t>
      </w:r>
    </w:p>
    <w:p w14:paraId="07D2A9E5" w14:textId="77777777" w:rsidR="004E3240" w:rsidRPr="004E3240" w:rsidRDefault="004E3240" w:rsidP="004E3240">
      <w:pPr>
        <w:ind w:left="720"/>
      </w:pPr>
      <w:r w:rsidRPr="004E3240">
        <w:t>The expected number of infected people after one month</w:t>
      </w:r>
    </w:p>
    <w:p w14:paraId="15B0918C" w14:textId="26BD5A7A" w:rsidR="004E3240" w:rsidRPr="004E3240" w:rsidRDefault="004E3240" w:rsidP="004E3240">
      <w:pPr>
        <w:ind w:left="720"/>
      </w:pPr>
      <w:r w:rsidRPr="004E3240">
        <w:t>The number of cases an infected person will cause</w:t>
      </w:r>
    </w:p>
    <w:p w14:paraId="31CC52A5" w14:textId="4944C1BA" w:rsidR="004E3240" w:rsidRPr="004E3240" w:rsidRDefault="004E3240" w:rsidP="004E3240">
      <w:pPr>
        <w:ind w:left="720"/>
      </w:pPr>
      <w:r w:rsidRPr="004E3240">
        <w:t>The number of infected people</w:t>
      </w:r>
    </w:p>
    <w:p w14:paraId="29F8C615" w14:textId="4D6EA4F6" w:rsidR="004E3240" w:rsidRPr="004E3240" w:rsidRDefault="004E3240" w:rsidP="004E3240">
      <w:pPr>
        <w:ind w:left="720"/>
      </w:pPr>
      <w:r w:rsidRPr="004E3240">
        <w:t>The number of hospitalized cases</w:t>
      </w:r>
    </w:p>
    <w:p w14:paraId="47D3DCC2" w14:textId="28BB5699" w:rsidR="004E3240" w:rsidRPr="004E3240" w:rsidRDefault="004E3240" w:rsidP="004E3240">
      <w:pPr>
        <w:ind w:left="720"/>
      </w:pPr>
      <w:r w:rsidRPr="004E3240">
        <w:t>Infection rate divided by recovery rate</w:t>
      </w:r>
    </w:p>
    <w:p w14:paraId="4A5DD3FA" w14:textId="1873AFB2" w:rsidR="0061131F" w:rsidRPr="004E3240" w:rsidRDefault="0061131F" w:rsidP="0061131F"/>
    <w:p w14:paraId="0C9A0CF1" w14:textId="2E629F81" w:rsidR="0061131F" w:rsidRPr="004E3240" w:rsidRDefault="004E3240" w:rsidP="0061131F">
      <w:r w:rsidRPr="004E3240">
        <w:t xml:space="preserve">10. </w:t>
      </w:r>
      <w:r w:rsidR="0061131F" w:rsidRPr="004E3240">
        <w:t>Which policy scenario</w:t>
      </w:r>
      <w:r w:rsidRPr="004E3240">
        <w:t>(s)</w:t>
      </w:r>
      <w:r w:rsidR="0061131F" w:rsidRPr="004E3240">
        <w:t xml:space="preserve"> works best, according to the SIR model</w:t>
      </w:r>
      <w:r w:rsidRPr="004E3240">
        <w:t xml:space="preserve"> that we analysed</w:t>
      </w:r>
      <w:r w:rsidR="0061131F" w:rsidRPr="004E3240">
        <w:t>?</w:t>
      </w:r>
    </w:p>
    <w:p w14:paraId="0CEF3B57" w14:textId="188DF2E7" w:rsidR="0061131F" w:rsidRPr="004E3240" w:rsidRDefault="0061131F" w:rsidP="004E3240">
      <w:pPr>
        <w:ind w:left="720"/>
      </w:pPr>
      <w:r w:rsidRPr="004E3240">
        <w:t>Social distancing</w:t>
      </w:r>
    </w:p>
    <w:p w14:paraId="50C43E83" w14:textId="18AC55FF" w:rsidR="0061131F" w:rsidRPr="004E3240" w:rsidRDefault="0061131F" w:rsidP="004E3240">
      <w:pPr>
        <w:ind w:left="720"/>
      </w:pPr>
      <w:r w:rsidRPr="004E3240">
        <w:t>Washing hands</w:t>
      </w:r>
    </w:p>
    <w:p w14:paraId="414ED2A0" w14:textId="77777777" w:rsidR="004E3240" w:rsidRPr="004E3240" w:rsidRDefault="004E3240" w:rsidP="004E3240">
      <w:pPr>
        <w:ind w:left="720"/>
      </w:pPr>
      <w:r w:rsidRPr="004E3240">
        <w:t>All policies have the same effect</w:t>
      </w:r>
    </w:p>
    <w:p w14:paraId="139F137D" w14:textId="266BD574" w:rsidR="0061131F" w:rsidRPr="004E3240" w:rsidRDefault="0061131F" w:rsidP="004E3240">
      <w:pPr>
        <w:ind w:left="720"/>
      </w:pPr>
      <w:r w:rsidRPr="004E3240">
        <w:t>Social distancing + washing hands</w:t>
      </w:r>
    </w:p>
    <w:p w14:paraId="39DD156F" w14:textId="07F3211D" w:rsidR="0061131F" w:rsidRPr="004E3240" w:rsidRDefault="0061131F" w:rsidP="004E3240">
      <w:pPr>
        <w:ind w:left="720"/>
      </w:pPr>
      <w:r w:rsidRPr="004E3240">
        <w:t>Do nothing</w:t>
      </w:r>
    </w:p>
    <w:p w14:paraId="326EC5A8" w14:textId="77777777" w:rsidR="008809F6" w:rsidRDefault="008809F6">
      <w:pPr>
        <w:rPr>
          <w:rFonts w:eastAsiaTheme="majorEastAsia" w:cs="Times New Roman (Headings CS)"/>
          <w:b/>
          <w:bCs/>
          <w:sz w:val="56"/>
          <w:szCs w:val="32"/>
        </w:rPr>
      </w:pPr>
      <w:r>
        <w:br w:type="page"/>
      </w:r>
    </w:p>
    <w:p w14:paraId="019420F9" w14:textId="68341DF9" w:rsidR="00A51716" w:rsidRDefault="00A51716" w:rsidP="00A51716">
      <w:pPr>
        <w:pStyle w:val="Heading1"/>
      </w:pPr>
      <w:bookmarkStart w:id="131" w:name="_Toc37754591"/>
      <w:r>
        <w:lastRenderedPageBreak/>
        <w:t>Exiting COVID-19</w:t>
      </w:r>
      <w:bookmarkEnd w:id="131"/>
      <w:r>
        <w:t xml:space="preserve">  </w:t>
      </w:r>
    </w:p>
    <w:p w14:paraId="76F485D7" w14:textId="72C75C37" w:rsidR="00BA022D" w:rsidRDefault="00946D49" w:rsidP="00BA022D">
      <w:pPr>
        <w:pStyle w:val="Heading2"/>
      </w:pPr>
      <w:bookmarkStart w:id="132" w:name="_Toc37754592"/>
      <w:r>
        <w:t xml:space="preserve">Different </w:t>
      </w:r>
      <w:r w:rsidR="00BA022D">
        <w:t>Countries</w:t>
      </w:r>
      <w:r>
        <w:t>, Different Results</w:t>
      </w:r>
      <w:bookmarkEnd w:id="132"/>
    </w:p>
    <w:p w14:paraId="1DBF8B2F" w14:textId="44ADA50A" w:rsidR="00BA022D" w:rsidRDefault="00BA022D" w:rsidP="00BA022D">
      <w:r>
        <w:t xml:space="preserve">Whilst governments have a range of policy levers at their disposal, policies only work if they are communicated well, understood and acted upon by the population and supported by as many as possible.  </w:t>
      </w:r>
    </w:p>
    <w:p w14:paraId="584B4A23" w14:textId="77777777" w:rsidR="00BA022D" w:rsidRDefault="00BA022D" w:rsidP="00BA022D"/>
    <w:p w14:paraId="05329FCE" w14:textId="576F3EA2" w:rsidR="00BA022D" w:rsidRDefault="00BA022D" w:rsidP="00BA022D">
      <w:r>
        <w:t xml:space="preserve">Policy makers should consider whether their policies are enforceable or need to be by consent and agreement. In either case they should consider changes over time.  Even if enforced, it is hard to force everyone to comply and there will be some who choose to get around policies. Will community pressure help enforcement initially and then degrade?   What other pressures are there on populations that may need human contact, opportunities to buy foods and medicines, and simple exercise?  </w:t>
      </w:r>
    </w:p>
    <w:p w14:paraId="022964D3" w14:textId="77777777" w:rsidR="00BA022D" w:rsidRDefault="00BA022D" w:rsidP="00BA022D"/>
    <w:p w14:paraId="090DB4F8" w14:textId="61C2B959" w:rsidR="00BA022D" w:rsidRDefault="00BA022D" w:rsidP="00BA022D">
      <w:r>
        <w:t>Chosen policies have impact on local, regional, national and international spread of pandemic. Policies are only likely to have impact when they lead to action on the ground.  Policy directions chosen by governments therefore depend on population, culture and structures.</w:t>
      </w:r>
    </w:p>
    <w:p w14:paraId="67475720" w14:textId="77777777" w:rsidR="00BA022D" w:rsidRDefault="00BA022D" w:rsidP="00BA022D"/>
    <w:p w14:paraId="36E666D4" w14:textId="0366132C" w:rsidR="00BA022D" w:rsidRDefault="00BA022D" w:rsidP="00BA022D">
      <w:r>
        <w:t>Factors that may affect</w:t>
      </w:r>
      <w:r w:rsidR="004E3240">
        <w:t xml:space="preserve"> how the pandemic spreads in a country, and</w:t>
      </w:r>
      <w:r>
        <w:t xml:space="preserve"> </w:t>
      </w:r>
      <w:r w:rsidR="004E3240">
        <w:t xml:space="preserve">a government’s </w:t>
      </w:r>
      <w:r>
        <w:t>policy decisions include:</w:t>
      </w:r>
    </w:p>
    <w:p w14:paraId="0A8FDB4B" w14:textId="5BAF3222" w:rsidR="00BA022D" w:rsidRDefault="00BA022D" w:rsidP="00ED2C36">
      <w:pPr>
        <w:pStyle w:val="ListParagraph"/>
        <w:numPr>
          <w:ilvl w:val="0"/>
          <w:numId w:val="10"/>
        </w:numPr>
      </w:pPr>
      <w:r>
        <w:t xml:space="preserve">Population size </w:t>
      </w:r>
    </w:p>
    <w:p w14:paraId="25E9D78D" w14:textId="56863D3A" w:rsidR="00BA022D" w:rsidRDefault="00BA022D" w:rsidP="00ED2C36">
      <w:pPr>
        <w:pStyle w:val="ListParagraph"/>
        <w:numPr>
          <w:ilvl w:val="0"/>
          <w:numId w:val="10"/>
        </w:numPr>
      </w:pPr>
      <w:r>
        <w:t>Total population</w:t>
      </w:r>
    </w:p>
    <w:p w14:paraId="16FF0881" w14:textId="35D43D52" w:rsidR="00BA022D" w:rsidRDefault="00BA022D" w:rsidP="00ED2C36">
      <w:pPr>
        <w:pStyle w:val="ListParagraph"/>
        <w:numPr>
          <w:ilvl w:val="0"/>
          <w:numId w:val="10"/>
        </w:numPr>
      </w:pPr>
      <w:r>
        <w:t xml:space="preserve">Urbanisation </w:t>
      </w:r>
    </w:p>
    <w:p w14:paraId="632214B4" w14:textId="77777777" w:rsidR="00BA022D" w:rsidRDefault="00BA022D" w:rsidP="00ED2C36">
      <w:pPr>
        <w:pStyle w:val="ListParagraph"/>
        <w:numPr>
          <w:ilvl w:val="0"/>
          <w:numId w:val="10"/>
        </w:numPr>
      </w:pPr>
      <w:r>
        <w:t xml:space="preserve">Demographics – countries with older populations are likely to see higher death rates </w:t>
      </w:r>
    </w:p>
    <w:p w14:paraId="27424727" w14:textId="4CB2A09D" w:rsidR="00BA022D" w:rsidRDefault="00BA022D" w:rsidP="00ED2C36">
      <w:pPr>
        <w:pStyle w:val="ListParagraph"/>
        <w:numPr>
          <w:ilvl w:val="0"/>
          <w:numId w:val="10"/>
        </w:numPr>
      </w:pPr>
      <w:r>
        <w:t xml:space="preserve">Life expectancy </w:t>
      </w:r>
    </w:p>
    <w:p w14:paraId="6B23258E" w14:textId="2EEAE5A7" w:rsidR="00BA022D" w:rsidRDefault="00BA022D" w:rsidP="00ED2C36">
      <w:pPr>
        <w:pStyle w:val="ListParagraph"/>
        <w:numPr>
          <w:ilvl w:val="0"/>
          <w:numId w:val="10"/>
        </w:numPr>
      </w:pPr>
      <w:r>
        <w:t>Healthcare factors such as physicians, and hospital beds per capita</w:t>
      </w:r>
    </w:p>
    <w:p w14:paraId="0BAF4B7D" w14:textId="29C50CA2" w:rsidR="00BA022D" w:rsidRDefault="00BA022D" w:rsidP="00BA022D"/>
    <w:p w14:paraId="07826671" w14:textId="6747E04A" w:rsidR="00BA022D" w:rsidRDefault="00BA022D" w:rsidP="00BA022D">
      <w:r>
        <w:t xml:space="preserve">The table below shows how </w:t>
      </w:r>
      <w:r w:rsidR="00A51716">
        <w:t xml:space="preserve">these factors can vary between countries. </w:t>
      </w:r>
    </w:p>
    <w:p w14:paraId="3DEDA254" w14:textId="77777777" w:rsidR="00BA022D" w:rsidRDefault="00BA022D" w:rsidP="00BA022D"/>
    <w:tbl>
      <w:tblPr>
        <w:tblStyle w:val="TableGrid"/>
        <w:tblW w:w="0" w:type="auto"/>
        <w:tblLook w:val="04A0" w:firstRow="1" w:lastRow="0" w:firstColumn="1" w:lastColumn="0" w:noHBand="0" w:noVBand="1"/>
      </w:tblPr>
      <w:tblGrid>
        <w:gridCol w:w="997"/>
        <w:gridCol w:w="1286"/>
        <w:gridCol w:w="1291"/>
        <w:gridCol w:w="978"/>
        <w:gridCol w:w="1331"/>
        <w:gridCol w:w="1814"/>
        <w:gridCol w:w="1313"/>
      </w:tblGrid>
      <w:tr w:rsidR="00BA022D" w14:paraId="01972108" w14:textId="77777777" w:rsidTr="006730CD">
        <w:tc>
          <w:tcPr>
            <w:tcW w:w="0" w:type="auto"/>
          </w:tcPr>
          <w:p w14:paraId="607939A5" w14:textId="77777777" w:rsidR="00BA022D" w:rsidRDefault="00BA022D" w:rsidP="006730CD">
            <w:r>
              <w:t>Country</w:t>
            </w:r>
          </w:p>
        </w:tc>
        <w:tc>
          <w:tcPr>
            <w:tcW w:w="0" w:type="auto"/>
          </w:tcPr>
          <w:p w14:paraId="25A56A93" w14:textId="77777777" w:rsidR="00BA022D" w:rsidRDefault="00BA022D" w:rsidP="006730CD">
            <w:r>
              <w:t>Total Population</w:t>
            </w:r>
          </w:p>
          <w:p w14:paraId="55F65800" w14:textId="77777777" w:rsidR="00BA022D" w:rsidRDefault="00BA022D" w:rsidP="006730CD">
            <w:r>
              <w:t>(millions)</w:t>
            </w:r>
          </w:p>
        </w:tc>
        <w:tc>
          <w:tcPr>
            <w:tcW w:w="0" w:type="auto"/>
          </w:tcPr>
          <w:p w14:paraId="669AE698" w14:textId="77777777" w:rsidR="00BA022D" w:rsidRDefault="00BA022D" w:rsidP="006730CD">
            <w:r>
              <w:t>Urban population</w:t>
            </w:r>
          </w:p>
          <w:p w14:paraId="5F8D32F4" w14:textId="77777777" w:rsidR="00BA022D" w:rsidRDefault="00BA022D" w:rsidP="006730CD">
            <w:r>
              <w:t>(%)</w:t>
            </w:r>
          </w:p>
        </w:tc>
        <w:tc>
          <w:tcPr>
            <w:tcW w:w="0" w:type="auto"/>
          </w:tcPr>
          <w:p w14:paraId="46E89D65" w14:textId="77777777" w:rsidR="00BA022D" w:rsidRDefault="00BA022D" w:rsidP="006730CD">
            <w:r>
              <w:t>Median age (</w:t>
            </w:r>
            <w:proofErr w:type="spellStart"/>
            <w:r>
              <w:t>yrs</w:t>
            </w:r>
            <w:proofErr w:type="spellEnd"/>
            <w:r>
              <w:t>)</w:t>
            </w:r>
          </w:p>
        </w:tc>
        <w:tc>
          <w:tcPr>
            <w:tcW w:w="0" w:type="auto"/>
          </w:tcPr>
          <w:p w14:paraId="64EB14F7" w14:textId="77777777" w:rsidR="00BA022D" w:rsidRDefault="00BA022D" w:rsidP="006730CD">
            <w:r>
              <w:t>Life Expectancy (</w:t>
            </w:r>
            <w:proofErr w:type="spellStart"/>
            <w:r>
              <w:t>yrs</w:t>
            </w:r>
            <w:proofErr w:type="spellEnd"/>
            <w:r>
              <w:t>)</w:t>
            </w:r>
          </w:p>
        </w:tc>
        <w:tc>
          <w:tcPr>
            <w:tcW w:w="0" w:type="auto"/>
          </w:tcPr>
          <w:p w14:paraId="29902970" w14:textId="77777777" w:rsidR="00BA022D" w:rsidRDefault="00BA022D" w:rsidP="006730CD">
            <w:r>
              <w:t>Physicians/1000 population</w:t>
            </w:r>
          </w:p>
        </w:tc>
        <w:tc>
          <w:tcPr>
            <w:tcW w:w="0" w:type="auto"/>
          </w:tcPr>
          <w:p w14:paraId="1A928222" w14:textId="77777777" w:rsidR="00BA022D" w:rsidRDefault="00BA022D" w:rsidP="006730CD">
            <w:r>
              <w:t>Hospital beds/1000 population</w:t>
            </w:r>
          </w:p>
        </w:tc>
      </w:tr>
      <w:tr w:rsidR="00BA022D" w14:paraId="0CA0888F" w14:textId="77777777" w:rsidTr="006730CD">
        <w:tc>
          <w:tcPr>
            <w:tcW w:w="0" w:type="auto"/>
          </w:tcPr>
          <w:p w14:paraId="1DDAD8BF" w14:textId="77777777" w:rsidR="00BA022D" w:rsidRDefault="00BA022D" w:rsidP="006730CD">
            <w:r>
              <w:t>China</w:t>
            </w:r>
          </w:p>
        </w:tc>
        <w:tc>
          <w:tcPr>
            <w:tcW w:w="0" w:type="auto"/>
          </w:tcPr>
          <w:p w14:paraId="6FB9CAA3" w14:textId="77777777" w:rsidR="00BA022D" w:rsidRDefault="00BA022D" w:rsidP="006730CD">
            <w:r>
              <w:t>1,394</w:t>
            </w:r>
          </w:p>
        </w:tc>
        <w:tc>
          <w:tcPr>
            <w:tcW w:w="0" w:type="auto"/>
          </w:tcPr>
          <w:p w14:paraId="459FBDD9" w14:textId="77777777" w:rsidR="00BA022D" w:rsidRDefault="00BA022D" w:rsidP="006730CD">
            <w:r>
              <w:t>61.4</w:t>
            </w:r>
          </w:p>
        </w:tc>
        <w:tc>
          <w:tcPr>
            <w:tcW w:w="0" w:type="auto"/>
          </w:tcPr>
          <w:p w14:paraId="1C42FBFC" w14:textId="77777777" w:rsidR="00BA022D" w:rsidRDefault="00BA022D" w:rsidP="006730CD">
            <w:r>
              <w:t>40.6</w:t>
            </w:r>
          </w:p>
        </w:tc>
        <w:tc>
          <w:tcPr>
            <w:tcW w:w="0" w:type="auto"/>
          </w:tcPr>
          <w:p w14:paraId="50C9B755" w14:textId="77777777" w:rsidR="00BA022D" w:rsidRDefault="00BA022D" w:rsidP="006730CD">
            <w:r>
              <w:t>76.1</w:t>
            </w:r>
          </w:p>
        </w:tc>
        <w:tc>
          <w:tcPr>
            <w:tcW w:w="0" w:type="auto"/>
          </w:tcPr>
          <w:p w14:paraId="658B07FA" w14:textId="77777777" w:rsidR="00BA022D" w:rsidRDefault="00BA022D" w:rsidP="006730CD">
            <w:r>
              <w:t>1.79</w:t>
            </w:r>
          </w:p>
        </w:tc>
        <w:tc>
          <w:tcPr>
            <w:tcW w:w="0" w:type="auto"/>
          </w:tcPr>
          <w:p w14:paraId="21BDE255" w14:textId="77777777" w:rsidR="00BA022D" w:rsidRDefault="00BA022D" w:rsidP="006730CD">
            <w:r>
              <w:t>4.2</w:t>
            </w:r>
          </w:p>
        </w:tc>
      </w:tr>
      <w:tr w:rsidR="00BA022D" w14:paraId="2CF854B6" w14:textId="77777777" w:rsidTr="006730CD">
        <w:tc>
          <w:tcPr>
            <w:tcW w:w="0" w:type="auto"/>
          </w:tcPr>
          <w:p w14:paraId="05A399D7" w14:textId="77777777" w:rsidR="00BA022D" w:rsidRDefault="00BA022D" w:rsidP="006730CD">
            <w:r>
              <w:t>Estonia</w:t>
            </w:r>
          </w:p>
        </w:tc>
        <w:tc>
          <w:tcPr>
            <w:tcW w:w="0" w:type="auto"/>
          </w:tcPr>
          <w:p w14:paraId="70516FF2" w14:textId="77777777" w:rsidR="00BA022D" w:rsidRDefault="00BA022D" w:rsidP="006730CD">
            <w:r>
              <w:t>1.23</w:t>
            </w:r>
          </w:p>
        </w:tc>
        <w:tc>
          <w:tcPr>
            <w:tcW w:w="0" w:type="auto"/>
          </w:tcPr>
          <w:p w14:paraId="7F408282" w14:textId="77777777" w:rsidR="00BA022D" w:rsidRDefault="00BA022D" w:rsidP="006730CD">
            <w:r>
              <w:t>69.2</w:t>
            </w:r>
          </w:p>
        </w:tc>
        <w:tc>
          <w:tcPr>
            <w:tcW w:w="0" w:type="auto"/>
          </w:tcPr>
          <w:p w14:paraId="68DBAF22" w14:textId="77777777" w:rsidR="00BA022D" w:rsidRDefault="00BA022D" w:rsidP="006730CD">
            <w:r>
              <w:t>43.7</w:t>
            </w:r>
          </w:p>
        </w:tc>
        <w:tc>
          <w:tcPr>
            <w:tcW w:w="0" w:type="auto"/>
          </w:tcPr>
          <w:p w14:paraId="4EDA9992" w14:textId="77777777" w:rsidR="00BA022D" w:rsidRDefault="00BA022D" w:rsidP="006730CD">
            <w:r>
              <w:t>77.4</w:t>
            </w:r>
          </w:p>
        </w:tc>
        <w:tc>
          <w:tcPr>
            <w:tcW w:w="0" w:type="auto"/>
          </w:tcPr>
          <w:p w14:paraId="3342574C" w14:textId="77777777" w:rsidR="00BA022D" w:rsidRDefault="00BA022D" w:rsidP="006730CD">
            <w:r>
              <w:t>3.47</w:t>
            </w:r>
          </w:p>
        </w:tc>
        <w:tc>
          <w:tcPr>
            <w:tcW w:w="0" w:type="auto"/>
          </w:tcPr>
          <w:p w14:paraId="131BCF9C" w14:textId="77777777" w:rsidR="00BA022D" w:rsidRDefault="00BA022D" w:rsidP="006730CD">
            <w:r>
              <w:t>5.0</w:t>
            </w:r>
          </w:p>
        </w:tc>
      </w:tr>
      <w:tr w:rsidR="00BA022D" w14:paraId="3062769F" w14:textId="77777777" w:rsidTr="006730CD">
        <w:tc>
          <w:tcPr>
            <w:tcW w:w="0" w:type="auto"/>
          </w:tcPr>
          <w:p w14:paraId="4DD69711" w14:textId="77777777" w:rsidR="00BA022D" w:rsidRDefault="00BA022D" w:rsidP="006730CD">
            <w:r>
              <w:t>Ghana</w:t>
            </w:r>
          </w:p>
        </w:tc>
        <w:tc>
          <w:tcPr>
            <w:tcW w:w="0" w:type="auto"/>
          </w:tcPr>
          <w:p w14:paraId="3C6E55EC" w14:textId="77777777" w:rsidR="00BA022D" w:rsidRDefault="00BA022D" w:rsidP="006730CD">
            <w:r>
              <w:t>29.3</w:t>
            </w:r>
          </w:p>
        </w:tc>
        <w:tc>
          <w:tcPr>
            <w:tcW w:w="0" w:type="auto"/>
          </w:tcPr>
          <w:p w14:paraId="6FE3040A" w14:textId="77777777" w:rsidR="00BA022D" w:rsidRDefault="00BA022D" w:rsidP="006730CD">
            <w:r>
              <w:t>57.3</w:t>
            </w:r>
          </w:p>
        </w:tc>
        <w:tc>
          <w:tcPr>
            <w:tcW w:w="0" w:type="auto"/>
          </w:tcPr>
          <w:p w14:paraId="731EF482" w14:textId="77777777" w:rsidR="00BA022D" w:rsidRDefault="00BA022D" w:rsidP="006730CD">
            <w:r>
              <w:t>21.4</w:t>
            </w:r>
          </w:p>
        </w:tc>
        <w:tc>
          <w:tcPr>
            <w:tcW w:w="0" w:type="auto"/>
          </w:tcPr>
          <w:p w14:paraId="05970941" w14:textId="77777777" w:rsidR="00BA022D" w:rsidRDefault="00BA022D" w:rsidP="006730CD">
            <w:r>
              <w:t>68.2</w:t>
            </w:r>
          </w:p>
        </w:tc>
        <w:tc>
          <w:tcPr>
            <w:tcW w:w="0" w:type="auto"/>
          </w:tcPr>
          <w:p w14:paraId="0E4AB6FE" w14:textId="77777777" w:rsidR="00BA022D" w:rsidRDefault="00BA022D" w:rsidP="006730CD">
            <w:r>
              <w:t>0.18</w:t>
            </w:r>
          </w:p>
        </w:tc>
        <w:tc>
          <w:tcPr>
            <w:tcW w:w="0" w:type="auto"/>
          </w:tcPr>
          <w:p w14:paraId="635AE079" w14:textId="77777777" w:rsidR="00BA022D" w:rsidRDefault="00BA022D" w:rsidP="006730CD">
            <w:r>
              <w:t>0.9</w:t>
            </w:r>
          </w:p>
        </w:tc>
      </w:tr>
      <w:tr w:rsidR="00BA022D" w14:paraId="7AC2B56F" w14:textId="77777777" w:rsidTr="006730CD">
        <w:tc>
          <w:tcPr>
            <w:tcW w:w="0" w:type="auto"/>
          </w:tcPr>
          <w:p w14:paraId="4C6D847B" w14:textId="77777777" w:rsidR="00BA022D" w:rsidRDefault="00BA022D" w:rsidP="006730CD">
            <w:r>
              <w:t>Italy</w:t>
            </w:r>
          </w:p>
        </w:tc>
        <w:tc>
          <w:tcPr>
            <w:tcW w:w="0" w:type="auto"/>
          </w:tcPr>
          <w:p w14:paraId="208050E8" w14:textId="77777777" w:rsidR="00BA022D" w:rsidRDefault="00BA022D" w:rsidP="006730CD">
            <w:r>
              <w:t>62.4</w:t>
            </w:r>
          </w:p>
        </w:tc>
        <w:tc>
          <w:tcPr>
            <w:tcW w:w="0" w:type="auto"/>
          </w:tcPr>
          <w:p w14:paraId="75AC8F2C" w14:textId="77777777" w:rsidR="00BA022D" w:rsidRDefault="00BA022D" w:rsidP="006730CD">
            <w:r>
              <w:t>71.0</w:t>
            </w:r>
          </w:p>
        </w:tc>
        <w:tc>
          <w:tcPr>
            <w:tcW w:w="0" w:type="auto"/>
          </w:tcPr>
          <w:p w14:paraId="77FD8258" w14:textId="77777777" w:rsidR="00BA022D" w:rsidRDefault="00BA022D" w:rsidP="006730CD">
            <w:r>
              <w:t>46.5</w:t>
            </w:r>
          </w:p>
        </w:tc>
        <w:tc>
          <w:tcPr>
            <w:tcW w:w="0" w:type="auto"/>
          </w:tcPr>
          <w:p w14:paraId="537E5172" w14:textId="77777777" w:rsidR="00BA022D" w:rsidRDefault="00BA022D" w:rsidP="006730CD">
            <w:r>
              <w:t>82.5</w:t>
            </w:r>
          </w:p>
        </w:tc>
        <w:tc>
          <w:tcPr>
            <w:tcW w:w="0" w:type="auto"/>
          </w:tcPr>
          <w:p w14:paraId="30075669" w14:textId="77777777" w:rsidR="00BA022D" w:rsidRDefault="00BA022D" w:rsidP="006730CD">
            <w:r>
              <w:t>4.09</w:t>
            </w:r>
          </w:p>
        </w:tc>
        <w:tc>
          <w:tcPr>
            <w:tcW w:w="0" w:type="auto"/>
          </w:tcPr>
          <w:p w14:paraId="248AC560" w14:textId="77777777" w:rsidR="00BA022D" w:rsidRDefault="00BA022D" w:rsidP="006730CD">
            <w:r>
              <w:t>3.4</w:t>
            </w:r>
          </w:p>
        </w:tc>
      </w:tr>
      <w:tr w:rsidR="00BA022D" w14:paraId="4E56367A" w14:textId="77777777" w:rsidTr="006730CD">
        <w:tc>
          <w:tcPr>
            <w:tcW w:w="0" w:type="auto"/>
          </w:tcPr>
          <w:p w14:paraId="1AB7610E" w14:textId="77777777" w:rsidR="00BA022D" w:rsidRDefault="00BA022D" w:rsidP="006730CD">
            <w:r>
              <w:t>S Korea</w:t>
            </w:r>
          </w:p>
        </w:tc>
        <w:tc>
          <w:tcPr>
            <w:tcW w:w="0" w:type="auto"/>
          </w:tcPr>
          <w:p w14:paraId="08132823" w14:textId="77777777" w:rsidR="00BA022D" w:rsidRDefault="00BA022D" w:rsidP="006730CD">
            <w:r>
              <w:t>51.8</w:t>
            </w:r>
          </w:p>
        </w:tc>
        <w:tc>
          <w:tcPr>
            <w:tcW w:w="0" w:type="auto"/>
          </w:tcPr>
          <w:p w14:paraId="61F77638" w14:textId="77777777" w:rsidR="00BA022D" w:rsidRDefault="00BA022D" w:rsidP="006730CD">
            <w:r>
              <w:t>81.4</w:t>
            </w:r>
          </w:p>
        </w:tc>
        <w:tc>
          <w:tcPr>
            <w:tcW w:w="0" w:type="auto"/>
          </w:tcPr>
          <w:p w14:paraId="6D7F2253" w14:textId="77777777" w:rsidR="00BA022D" w:rsidRDefault="00BA022D" w:rsidP="006730CD">
            <w:r>
              <w:t>43.2</w:t>
            </w:r>
          </w:p>
        </w:tc>
        <w:tc>
          <w:tcPr>
            <w:tcW w:w="0" w:type="auto"/>
          </w:tcPr>
          <w:p w14:paraId="4154BE24" w14:textId="77777777" w:rsidR="00BA022D" w:rsidRDefault="00BA022D" w:rsidP="006730CD">
            <w:r>
              <w:t>82.6</w:t>
            </w:r>
          </w:p>
        </w:tc>
        <w:tc>
          <w:tcPr>
            <w:tcW w:w="0" w:type="auto"/>
          </w:tcPr>
          <w:p w14:paraId="6B0F4BCF" w14:textId="77777777" w:rsidR="00BA022D" w:rsidRDefault="00BA022D" w:rsidP="006730CD">
            <w:r>
              <w:t>2.37</w:t>
            </w:r>
          </w:p>
        </w:tc>
        <w:tc>
          <w:tcPr>
            <w:tcW w:w="0" w:type="auto"/>
          </w:tcPr>
          <w:p w14:paraId="44DC3125" w14:textId="77777777" w:rsidR="00BA022D" w:rsidRDefault="00BA022D" w:rsidP="006730CD">
            <w:r>
              <w:t>11.5</w:t>
            </w:r>
          </w:p>
        </w:tc>
      </w:tr>
      <w:tr w:rsidR="00BA022D" w14:paraId="740A4840" w14:textId="77777777" w:rsidTr="006730CD">
        <w:tc>
          <w:tcPr>
            <w:tcW w:w="0" w:type="auto"/>
          </w:tcPr>
          <w:p w14:paraId="5C74BE96" w14:textId="77777777" w:rsidR="00BA022D" w:rsidRDefault="00BA022D" w:rsidP="006730CD">
            <w:r>
              <w:t>UK</w:t>
            </w:r>
          </w:p>
        </w:tc>
        <w:tc>
          <w:tcPr>
            <w:tcW w:w="0" w:type="auto"/>
          </w:tcPr>
          <w:p w14:paraId="05C05949" w14:textId="77777777" w:rsidR="00BA022D" w:rsidRDefault="00BA022D" w:rsidP="006730CD">
            <w:r>
              <w:t>65.8</w:t>
            </w:r>
          </w:p>
        </w:tc>
        <w:tc>
          <w:tcPr>
            <w:tcW w:w="0" w:type="auto"/>
          </w:tcPr>
          <w:p w14:paraId="3F2E025D" w14:textId="77777777" w:rsidR="00BA022D" w:rsidRDefault="00BA022D" w:rsidP="006730CD">
            <w:r>
              <w:t>83.9</w:t>
            </w:r>
          </w:p>
        </w:tc>
        <w:tc>
          <w:tcPr>
            <w:tcW w:w="0" w:type="auto"/>
          </w:tcPr>
          <w:p w14:paraId="631D7024" w14:textId="77777777" w:rsidR="00BA022D" w:rsidRDefault="00BA022D" w:rsidP="006730CD">
            <w:r>
              <w:t>40.6</w:t>
            </w:r>
          </w:p>
        </w:tc>
        <w:tc>
          <w:tcPr>
            <w:tcW w:w="0" w:type="auto"/>
          </w:tcPr>
          <w:p w14:paraId="7B64046B" w14:textId="77777777" w:rsidR="00BA022D" w:rsidRDefault="00BA022D" w:rsidP="006730CD">
            <w:r>
              <w:t>81.1</w:t>
            </w:r>
          </w:p>
        </w:tc>
        <w:tc>
          <w:tcPr>
            <w:tcW w:w="0" w:type="auto"/>
          </w:tcPr>
          <w:p w14:paraId="470A79ED" w14:textId="77777777" w:rsidR="00BA022D" w:rsidRDefault="00BA022D" w:rsidP="006730CD">
            <w:r>
              <w:t>2.81</w:t>
            </w:r>
          </w:p>
        </w:tc>
        <w:tc>
          <w:tcPr>
            <w:tcW w:w="0" w:type="auto"/>
          </w:tcPr>
          <w:p w14:paraId="77F45914" w14:textId="77777777" w:rsidR="00BA022D" w:rsidRDefault="00BA022D" w:rsidP="006730CD">
            <w:r>
              <w:t>2.8</w:t>
            </w:r>
          </w:p>
        </w:tc>
      </w:tr>
      <w:tr w:rsidR="00BA022D" w14:paraId="7D7592FF" w14:textId="77777777" w:rsidTr="006730CD">
        <w:tc>
          <w:tcPr>
            <w:tcW w:w="0" w:type="auto"/>
          </w:tcPr>
          <w:p w14:paraId="4982C658" w14:textId="77777777" w:rsidR="00BA022D" w:rsidRDefault="00BA022D" w:rsidP="006730CD">
            <w:r>
              <w:t>USA</w:t>
            </w:r>
          </w:p>
        </w:tc>
        <w:tc>
          <w:tcPr>
            <w:tcW w:w="0" w:type="auto"/>
          </w:tcPr>
          <w:p w14:paraId="39000AFD" w14:textId="77777777" w:rsidR="00BA022D" w:rsidRDefault="00BA022D" w:rsidP="006730CD">
            <w:r>
              <w:t>332.6</w:t>
            </w:r>
          </w:p>
        </w:tc>
        <w:tc>
          <w:tcPr>
            <w:tcW w:w="0" w:type="auto"/>
          </w:tcPr>
          <w:p w14:paraId="51B270C3" w14:textId="77777777" w:rsidR="00BA022D" w:rsidRDefault="00BA022D" w:rsidP="006730CD">
            <w:r>
              <w:t>82.7</w:t>
            </w:r>
          </w:p>
        </w:tc>
        <w:tc>
          <w:tcPr>
            <w:tcW w:w="0" w:type="auto"/>
          </w:tcPr>
          <w:p w14:paraId="459CD569" w14:textId="77777777" w:rsidR="00BA022D" w:rsidRDefault="00BA022D" w:rsidP="006730CD">
            <w:r>
              <w:t>38.5</w:t>
            </w:r>
          </w:p>
        </w:tc>
        <w:tc>
          <w:tcPr>
            <w:tcW w:w="0" w:type="auto"/>
          </w:tcPr>
          <w:p w14:paraId="2CB3FE8E" w14:textId="77777777" w:rsidR="00BA022D" w:rsidRDefault="00BA022D" w:rsidP="006730CD">
            <w:r>
              <w:t>80.3</w:t>
            </w:r>
          </w:p>
        </w:tc>
        <w:tc>
          <w:tcPr>
            <w:tcW w:w="0" w:type="auto"/>
          </w:tcPr>
          <w:p w14:paraId="10394629" w14:textId="77777777" w:rsidR="00BA022D" w:rsidRDefault="00BA022D" w:rsidP="006730CD">
            <w:r>
              <w:t>2.59</w:t>
            </w:r>
          </w:p>
        </w:tc>
        <w:tc>
          <w:tcPr>
            <w:tcW w:w="0" w:type="auto"/>
          </w:tcPr>
          <w:p w14:paraId="00454BB2" w14:textId="77777777" w:rsidR="00BA022D" w:rsidRDefault="00BA022D" w:rsidP="00BA022D">
            <w:pPr>
              <w:keepNext/>
            </w:pPr>
            <w:r>
              <w:t>2.9</w:t>
            </w:r>
          </w:p>
        </w:tc>
      </w:tr>
    </w:tbl>
    <w:p w14:paraId="60043EA1" w14:textId="1B5BD952" w:rsidR="00BA022D" w:rsidRDefault="00BA022D" w:rsidP="00245BC0">
      <w:pPr>
        <w:pStyle w:val="Caption"/>
        <w:jc w:val="center"/>
      </w:pPr>
      <w:r>
        <w:t xml:space="preserve">Table </w:t>
      </w:r>
      <w:fldSimple w:instr=" SEQ Table \* ARABIC ">
        <w:r w:rsidR="005C4253">
          <w:rPr>
            <w:noProof/>
          </w:rPr>
          <w:t>3</w:t>
        </w:r>
      </w:fldSimple>
      <w:r>
        <w:t>.</w:t>
      </w:r>
      <w:r w:rsidR="00B76174">
        <w:t xml:space="preserve"> Different demographic and healthcare profiles for different countries.</w:t>
      </w:r>
      <w:r>
        <w:t xml:space="preserve"> Source,</w:t>
      </w:r>
      <w:r w:rsidRPr="00BA022D">
        <w:t xml:space="preserve"> https://www.cia.gov/library/publications/the-world-factbook/</w:t>
      </w:r>
    </w:p>
    <w:p w14:paraId="4D40FC90" w14:textId="3ECD5188" w:rsidR="00BA022D" w:rsidRDefault="00BA022D" w:rsidP="00BA022D">
      <w:r>
        <w:t xml:space="preserve">Other factors that can influence </w:t>
      </w:r>
      <w:r w:rsidR="00A51716">
        <w:t xml:space="preserve">outcomes from policy implementation include: </w:t>
      </w:r>
    </w:p>
    <w:p w14:paraId="3AD082F9" w14:textId="5C8128B0" w:rsidR="00BA022D" w:rsidRDefault="00A51716" w:rsidP="00ED2C36">
      <w:pPr>
        <w:pStyle w:val="ListParagraph"/>
        <w:numPr>
          <w:ilvl w:val="0"/>
          <w:numId w:val="10"/>
        </w:numPr>
      </w:pPr>
      <w:r>
        <w:lastRenderedPageBreak/>
        <w:t xml:space="preserve">The </w:t>
      </w:r>
      <w:r w:rsidR="00BA022D">
        <w:t xml:space="preserve">form </w:t>
      </w:r>
      <w:r>
        <w:t>that</w:t>
      </w:r>
      <w:r w:rsidR="00BA022D">
        <w:t xml:space="preserve"> typical households take and </w:t>
      </w:r>
      <w:r>
        <w:t>whether</w:t>
      </w:r>
      <w:r w:rsidR="00BA022D">
        <w:t xml:space="preserve"> household facilities enable self-isolation </w:t>
      </w:r>
      <w:r>
        <w:t xml:space="preserve">or not </w:t>
      </w:r>
    </w:p>
    <w:p w14:paraId="6C3D536F" w14:textId="77777777" w:rsidR="00BA022D" w:rsidRDefault="00BA022D" w:rsidP="00ED2C36">
      <w:pPr>
        <w:pStyle w:val="ListParagraph"/>
        <w:numPr>
          <w:ilvl w:val="0"/>
          <w:numId w:val="10"/>
        </w:numPr>
      </w:pPr>
      <w:r>
        <w:t xml:space="preserve">Access to essential goods and services </w:t>
      </w:r>
    </w:p>
    <w:p w14:paraId="07B6C662" w14:textId="77777777" w:rsidR="00BA022D" w:rsidRDefault="00BA022D" w:rsidP="00ED2C36">
      <w:pPr>
        <w:pStyle w:val="ListParagraph"/>
        <w:numPr>
          <w:ilvl w:val="0"/>
          <w:numId w:val="10"/>
        </w:numPr>
      </w:pPr>
      <w:r>
        <w:t>Trust between government and people which affects the extent to which the public follows government advice</w:t>
      </w:r>
    </w:p>
    <w:p w14:paraId="09E5573A" w14:textId="707077EA" w:rsidR="00BA022D" w:rsidRDefault="00BA022D" w:rsidP="00ED2C36">
      <w:pPr>
        <w:pStyle w:val="ListParagraph"/>
        <w:numPr>
          <w:ilvl w:val="0"/>
          <w:numId w:val="10"/>
        </w:numPr>
      </w:pPr>
      <w:r>
        <w:t xml:space="preserve">Ease of direct communications with the public and role of press and social media  </w:t>
      </w:r>
    </w:p>
    <w:p w14:paraId="0D240B41" w14:textId="5C86C2AA" w:rsidR="00BA022D" w:rsidRPr="00BA022D" w:rsidRDefault="00A51716" w:rsidP="00ED2C36">
      <w:pPr>
        <w:pStyle w:val="ListParagraph"/>
        <w:numPr>
          <w:ilvl w:val="0"/>
          <w:numId w:val="10"/>
        </w:numPr>
      </w:pPr>
      <w:r w:rsidRPr="00A51716">
        <w:t>Perceptions of the quality of public services</w:t>
      </w:r>
      <w:r>
        <w:t xml:space="preserve"> and </w:t>
      </w:r>
      <w:r w:rsidRPr="00A51716">
        <w:t xml:space="preserve">the quality of the civil service </w:t>
      </w:r>
      <w:r>
        <w:t xml:space="preserve"> </w:t>
      </w:r>
    </w:p>
    <w:p w14:paraId="22B4BB12" w14:textId="3C53758F" w:rsidR="00FF3875" w:rsidRDefault="00A51716" w:rsidP="00A51716">
      <w:pPr>
        <w:pStyle w:val="Heading2"/>
      </w:pPr>
      <w:bookmarkStart w:id="133" w:name="_Toc37754593"/>
      <w:r>
        <w:t>Controlling</w:t>
      </w:r>
      <w:r w:rsidR="00FF3875">
        <w:t xml:space="preserve"> COVID-19</w:t>
      </w:r>
      <w:bookmarkEnd w:id="133"/>
      <w:r w:rsidR="00FF3875">
        <w:t xml:space="preserve">  </w:t>
      </w:r>
    </w:p>
    <w:p w14:paraId="18871B96" w14:textId="3F84E98B" w:rsidR="006B48B1" w:rsidRDefault="006B48B1" w:rsidP="00FF3875">
      <w:r>
        <w:t xml:space="preserve">The human race has defeated previous pandemics and there is no reason </w:t>
      </w:r>
      <w:r w:rsidR="00F03E1C">
        <w:t xml:space="preserve">yet </w:t>
      </w:r>
      <w:r>
        <w:t xml:space="preserve">to think that this one will be any different. </w:t>
      </w:r>
    </w:p>
    <w:p w14:paraId="665FF6C1" w14:textId="0A8A2D79" w:rsidR="006B48B1" w:rsidRDefault="006B48B1" w:rsidP="00FF3875"/>
    <w:p w14:paraId="71FF28E3" w14:textId="7D8189D2" w:rsidR="006B48B1" w:rsidRDefault="006B48B1" w:rsidP="00FF3875">
      <w:r>
        <w:t xml:space="preserve">However, until we have pharmaceutical solutions, social control and hygiene are the only tools that we have to control the disease, and exiting social control is going to be hard and complex. </w:t>
      </w:r>
    </w:p>
    <w:p w14:paraId="7A8D092E" w14:textId="77777777" w:rsidR="006B48B1" w:rsidRDefault="006B48B1" w:rsidP="00FF3875"/>
    <w:p w14:paraId="5509A38A" w14:textId="4AF1CBC4" w:rsidR="00FF3875" w:rsidRDefault="00FF3875" w:rsidP="006B48B1">
      <w:r w:rsidRPr="00FF3875">
        <w:t>The French prime minister, Édouard Philippe, has emphasised that any easing of the lockdown in France will be “fearsomely complex” and is not likely to happen “in one move everywhere and for everyone</w:t>
      </w:r>
      <w:r w:rsidR="006B48B1">
        <w:rPr>
          <w:rStyle w:val="EndnoteReference"/>
        </w:rPr>
        <w:endnoteReference w:id="69"/>
      </w:r>
      <w:r>
        <w:t xml:space="preserve">. </w:t>
      </w:r>
      <w:r w:rsidRPr="00FF3875">
        <w:t xml:space="preserve"> </w:t>
      </w:r>
    </w:p>
    <w:p w14:paraId="684A74E8" w14:textId="6A87841F" w:rsidR="00FF3875" w:rsidRDefault="00FF3875" w:rsidP="00FF3875"/>
    <w:p w14:paraId="366F6EC7" w14:textId="242D9FE2" w:rsidR="00FF3875" w:rsidRDefault="00D25F1E" w:rsidP="00FF3875">
      <w:r>
        <w:t>It is</w:t>
      </w:r>
      <w:r w:rsidR="006B48B1">
        <w:t xml:space="preserve"> important to</w:t>
      </w:r>
      <w:r w:rsidR="00FF3875">
        <w:t xml:space="preserve"> </w:t>
      </w:r>
      <w:r w:rsidR="006B48B1">
        <w:t>consider</w:t>
      </w:r>
      <w:r w:rsidR="00FF3875">
        <w:t xml:space="preserve"> possible exit scenarios</w:t>
      </w:r>
      <w:r w:rsidR="006B48B1">
        <w:t xml:space="preserve"> because permanent social distancing is not an option. </w:t>
      </w:r>
    </w:p>
    <w:p w14:paraId="3EC3C167" w14:textId="60663F46" w:rsidR="006B48B1" w:rsidRDefault="006B48B1" w:rsidP="00A51716">
      <w:pPr>
        <w:pStyle w:val="Heading3"/>
      </w:pPr>
      <w:bookmarkStart w:id="134" w:name="_Toc37754594"/>
      <w:r>
        <w:t>South Korea</w:t>
      </w:r>
      <w:bookmarkEnd w:id="134"/>
      <w:r>
        <w:t xml:space="preserve"> </w:t>
      </w:r>
    </w:p>
    <w:p w14:paraId="1BF1CB9C" w14:textId="606E6B56" w:rsidR="006B48B1" w:rsidRDefault="006B48B1" w:rsidP="00FF3875">
      <w:r>
        <w:t xml:space="preserve">Here, we can learn much from South Korea’s response to COVID-19. </w:t>
      </w:r>
    </w:p>
    <w:p w14:paraId="5EA2DA12" w14:textId="77777777" w:rsidR="006B48B1" w:rsidRDefault="006B48B1" w:rsidP="00FF3875"/>
    <w:p w14:paraId="589A72D0" w14:textId="2ADD59B4" w:rsidR="006B48B1" w:rsidRDefault="00820124" w:rsidP="006B48B1">
      <w:r w:rsidRPr="004425E4">
        <w:t>Two days after South Korea reported their 100th COVID–19 case, they reported their 200th. Two days later, their 400th. Two days later, their 800th: South Korea had a doubling time of two days in the first 10 days of reporting their 100th case</w:t>
      </w:r>
      <w:r>
        <w:t xml:space="preserve">. But after </w:t>
      </w:r>
      <w:r w:rsidRPr="004425E4">
        <w:t>27 days ha</w:t>
      </w:r>
      <w:r>
        <w:t>d</w:t>
      </w:r>
      <w:r w:rsidRPr="004425E4">
        <w:t xml:space="preserve"> </w:t>
      </w:r>
      <w:r>
        <w:t>passed South Korea had</w:t>
      </w:r>
      <w:r w:rsidRPr="004425E4">
        <w:t xml:space="preserve"> </w:t>
      </w:r>
      <w:r>
        <w:t xml:space="preserve">intervened and increased </w:t>
      </w:r>
      <w:r w:rsidRPr="004425E4">
        <w:t>their doubling time to 65 days</w:t>
      </w:r>
      <w:r>
        <w:rPr>
          <w:rStyle w:val="EndnoteReference"/>
        </w:rPr>
        <w:endnoteReference w:id="70"/>
      </w:r>
      <w:r w:rsidRPr="004425E4">
        <w:t>.</w:t>
      </w:r>
      <w:r>
        <w:t xml:space="preserve"> </w:t>
      </w:r>
      <w:r w:rsidR="004E3240">
        <w:t xml:space="preserve"> </w:t>
      </w:r>
      <w:r w:rsidR="006B48B1">
        <w:t>South Korea soon got to grips with both its daily and cumulative cases, which are now (April 10</w:t>
      </w:r>
      <w:r w:rsidR="006B48B1" w:rsidRPr="006B48B1">
        <w:rPr>
          <w:vertAlign w:val="superscript"/>
        </w:rPr>
        <w:t>th</w:t>
      </w:r>
      <w:proofErr w:type="gramStart"/>
      <w:r w:rsidR="006B48B1">
        <w:t xml:space="preserve"> 2020</w:t>
      </w:r>
      <w:proofErr w:type="gramEnd"/>
      <w:r w:rsidR="006B48B1">
        <w:t xml:space="preserve">) the lowest in the world. </w:t>
      </w:r>
    </w:p>
    <w:p w14:paraId="2521F392" w14:textId="77777777" w:rsidR="006B48B1" w:rsidRDefault="006B48B1" w:rsidP="00FF3875"/>
    <w:p w14:paraId="59C5C01A" w14:textId="77777777" w:rsidR="00B76174" w:rsidRDefault="006B48B1" w:rsidP="00B76174">
      <w:pPr>
        <w:keepNext/>
      </w:pPr>
      <w:r w:rsidRPr="006B48B1">
        <w:rPr>
          <w:noProof/>
        </w:rPr>
        <w:lastRenderedPageBreak/>
        <w:drawing>
          <wp:inline distT="0" distB="0" distL="0" distR="0" wp14:anchorId="37F71961" wp14:editId="3C86503C">
            <wp:extent cx="5564777" cy="4351941"/>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4066" cy="4359205"/>
                    </a:xfrm>
                    <a:prstGeom prst="rect">
                      <a:avLst/>
                    </a:prstGeom>
                  </pic:spPr>
                </pic:pic>
              </a:graphicData>
            </a:graphic>
          </wp:inline>
        </w:drawing>
      </w:r>
    </w:p>
    <w:p w14:paraId="76FD35AA" w14:textId="49BBFB09" w:rsidR="006B48B1" w:rsidRDefault="00B76174" w:rsidP="00B76174">
      <w:pPr>
        <w:pStyle w:val="Caption"/>
      </w:pPr>
      <w:r>
        <w:t xml:space="preserve">Figure </w:t>
      </w:r>
      <w:fldSimple w:instr=" SEQ Figure \* ARABIC ">
        <w:r w:rsidR="0028085B">
          <w:rPr>
            <w:noProof/>
          </w:rPr>
          <w:t>54</w:t>
        </w:r>
      </w:fldSimple>
      <w:r>
        <w:t xml:space="preserve">. Confirmed case comparison between South Korea and other countries. Source, </w:t>
      </w:r>
      <w:r w:rsidRPr="006B48B1">
        <w:t>http://ncov.mohw.go.kr/en/bdBoardList.do?brdId=16&amp;brdGubun=161&amp;dataGubun=&amp;ncvContSeq=&amp;contSeq=&amp;board_id=</w:t>
      </w:r>
    </w:p>
    <w:p w14:paraId="7E99B869" w14:textId="77777777" w:rsidR="00B76174" w:rsidRDefault="006B48B1" w:rsidP="00B76174">
      <w:pPr>
        <w:keepNext/>
      </w:pPr>
      <w:r w:rsidRPr="006B48B1">
        <w:rPr>
          <w:noProof/>
        </w:rPr>
        <w:drawing>
          <wp:inline distT="0" distB="0" distL="0" distR="0" wp14:anchorId="705509F2" wp14:editId="7DBB4410">
            <wp:extent cx="5727700" cy="18567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727700" cy="1856740"/>
                    </a:xfrm>
                    <a:prstGeom prst="rect">
                      <a:avLst/>
                    </a:prstGeom>
                  </pic:spPr>
                </pic:pic>
              </a:graphicData>
            </a:graphic>
          </wp:inline>
        </w:drawing>
      </w:r>
    </w:p>
    <w:p w14:paraId="1E0C2EA4" w14:textId="67D21B45" w:rsidR="006B48B1" w:rsidRDefault="00B76174" w:rsidP="00B76174">
      <w:pPr>
        <w:pStyle w:val="Caption"/>
      </w:pPr>
      <w:r>
        <w:t xml:space="preserve">Figure </w:t>
      </w:r>
      <w:fldSimple w:instr=" SEQ Figure \* ARABIC ">
        <w:r w:rsidR="0028085B">
          <w:rPr>
            <w:noProof/>
          </w:rPr>
          <w:t>55</w:t>
        </w:r>
      </w:fldSimple>
      <w:r>
        <w:t>. Daily and c</w:t>
      </w:r>
      <w:r w:rsidRPr="00A74BE7">
        <w:t>onfirmed case</w:t>
      </w:r>
      <w:r>
        <w:t>s i</w:t>
      </w:r>
      <w:r w:rsidRPr="00A74BE7">
        <w:t>n South Korea and other countries. Source, http://ncov.mohw.go.kr/en/bdBoardList.do?brdId=16&amp;brdGubun=161&amp;dataGubun=&amp;ncvContSeq=&amp;contSeq=&amp;board_id=</w:t>
      </w:r>
    </w:p>
    <w:p w14:paraId="55FD853D" w14:textId="2437F5C5" w:rsidR="006B48B1" w:rsidRDefault="006B48B1" w:rsidP="00F03E1C">
      <w:r>
        <w:t xml:space="preserve">South Korea’s success is due to </w:t>
      </w:r>
      <w:r w:rsidR="00F03E1C">
        <w:t>e</w:t>
      </w:r>
      <w:r>
        <w:t>xtensive testing, contact tracing</w:t>
      </w:r>
      <w:r w:rsidR="00F03E1C">
        <w:t>,</w:t>
      </w:r>
      <w:r>
        <w:t xml:space="preserve"> isolation</w:t>
      </w:r>
      <w:r w:rsidR="00F03E1C">
        <w:t xml:space="preserve">, and </w:t>
      </w:r>
      <w:r w:rsidR="00B76174">
        <w:t xml:space="preserve">the use of </w:t>
      </w:r>
      <w:r w:rsidR="00F03E1C">
        <w:t>a</w:t>
      </w:r>
      <w:r>
        <w:t>pps</w:t>
      </w:r>
      <w:r w:rsidR="00B76174">
        <w:t>.</w:t>
      </w:r>
    </w:p>
    <w:p w14:paraId="0E8BCA8E" w14:textId="0F847ACC" w:rsidR="006B48B1" w:rsidRDefault="006B48B1" w:rsidP="00A51716">
      <w:pPr>
        <w:pStyle w:val="Heading4"/>
      </w:pPr>
      <w:r>
        <w:t>Extensive Testing, Tracing and Isolation</w:t>
      </w:r>
    </w:p>
    <w:p w14:paraId="6266E113" w14:textId="268FB678" w:rsidR="006B48B1" w:rsidRDefault="006B48B1" w:rsidP="00FF3875">
      <w:r>
        <w:t xml:space="preserve">As of </w:t>
      </w:r>
      <w:proofErr w:type="gramStart"/>
      <w:r>
        <w:t xml:space="preserve">April </w:t>
      </w:r>
      <w:r w:rsidR="00B76174">
        <w:t>10</w:t>
      </w:r>
      <w:r w:rsidR="00B76174" w:rsidRPr="00B76174">
        <w:rPr>
          <w:vertAlign w:val="superscript"/>
        </w:rPr>
        <w:t>th</w:t>
      </w:r>
      <w:proofErr w:type="gramEnd"/>
      <w:r w:rsidR="00B76174">
        <w:t xml:space="preserve"> </w:t>
      </w:r>
      <w:r>
        <w:t xml:space="preserve">2020, </w:t>
      </w:r>
      <w:r w:rsidRPr="006B48B1">
        <w:t>20,000 people a day at 633 testing sites nationwide</w:t>
      </w:r>
      <w:r>
        <w:t xml:space="preserve"> are being tested</w:t>
      </w:r>
      <w:r w:rsidRPr="006B48B1">
        <w:t xml:space="preserve">. </w:t>
      </w:r>
    </w:p>
    <w:p w14:paraId="59FE9FC3" w14:textId="77777777" w:rsidR="006B48B1" w:rsidRDefault="006B48B1" w:rsidP="00FF3875"/>
    <w:p w14:paraId="0B63B28B" w14:textId="190F2541" w:rsidR="006B48B1" w:rsidRDefault="006B48B1" w:rsidP="006B48B1">
      <w:r w:rsidRPr="006B48B1">
        <w:t>A key part of this testing is to find and isolate asymptomatic carriers</w:t>
      </w:r>
      <w:r>
        <w:t xml:space="preserve"> and trace their contacts</w:t>
      </w:r>
      <w:r w:rsidRPr="006B48B1">
        <w:t xml:space="preserve">. </w:t>
      </w:r>
      <w:r>
        <w:t xml:space="preserve"> </w:t>
      </w:r>
    </w:p>
    <w:p w14:paraId="44ED956B" w14:textId="6989FD6A" w:rsidR="006B48B1" w:rsidRDefault="006B48B1" w:rsidP="006B48B1"/>
    <w:p w14:paraId="0179D712" w14:textId="75B95DEA" w:rsidR="006B48B1" w:rsidRDefault="006B48B1" w:rsidP="00FF3875">
      <w:r w:rsidRPr="006B48B1">
        <w:t xml:space="preserve">Close contacts </w:t>
      </w:r>
      <w:r>
        <w:t xml:space="preserve">of carriers </w:t>
      </w:r>
      <w:r w:rsidRPr="006B48B1">
        <w:t xml:space="preserve">are ordered to self-quarantine for 2 weeks. A local monitoring team calls twice daily to make sure the quarantined </w:t>
      </w:r>
      <w:r>
        <w:t>stay in one place,</w:t>
      </w:r>
      <w:r w:rsidRPr="006B48B1">
        <w:t xml:space="preserve"> and to ask about symptoms. Quarantine violators face up to $2500 fines</w:t>
      </w:r>
      <w:r>
        <w:t xml:space="preserve"> and there are plans to introduce higher fines and as </w:t>
      </w:r>
      <w:r w:rsidRPr="006B48B1">
        <w:t>much as a year in jail</w:t>
      </w:r>
      <w:r>
        <w:rPr>
          <w:rStyle w:val="EndnoteReference"/>
        </w:rPr>
        <w:endnoteReference w:id="71"/>
      </w:r>
      <w:r w:rsidRPr="006B48B1">
        <w:t>.</w:t>
      </w:r>
    </w:p>
    <w:p w14:paraId="276FFBBD" w14:textId="441E4311" w:rsidR="006B48B1" w:rsidRDefault="004E3240" w:rsidP="00A51716">
      <w:pPr>
        <w:pStyle w:val="Heading4"/>
      </w:pPr>
      <w:r>
        <w:t xml:space="preserve">Smartphone </w:t>
      </w:r>
      <w:r w:rsidR="006B48B1">
        <w:t xml:space="preserve">Apps </w:t>
      </w:r>
    </w:p>
    <w:p w14:paraId="1887F3E1" w14:textId="3C5E8274" w:rsidR="006B48B1" w:rsidRDefault="006B48B1" w:rsidP="006B48B1">
      <w:r w:rsidRPr="006B48B1">
        <w:t>A smartphone app Corona 100m</w:t>
      </w:r>
      <w:r>
        <w:t xml:space="preserve">, </w:t>
      </w:r>
      <w:r w:rsidRPr="006B48B1">
        <w:t xml:space="preserve">provides GPS maps to track the infection’s spread. </w:t>
      </w:r>
      <w:r>
        <w:t xml:space="preserve">The </w:t>
      </w:r>
      <w:r w:rsidRPr="006B48B1">
        <w:t>Government</w:t>
      </w:r>
      <w:r>
        <w:t xml:space="preserve"> </w:t>
      </w:r>
      <w:r w:rsidRPr="006B48B1">
        <w:t xml:space="preserve">was able to use </w:t>
      </w:r>
      <w:r>
        <w:t>citizens’</w:t>
      </w:r>
      <w:r w:rsidRPr="006B48B1">
        <w:t xml:space="preserve"> cell phones to not only track but send warnings, like ‘watch out, there's a C</w:t>
      </w:r>
      <w:r>
        <w:t>OVID</w:t>
      </w:r>
      <w:r w:rsidRPr="006B48B1">
        <w:t xml:space="preserve">-19 patient </w:t>
      </w:r>
      <w:r>
        <w:t>100m away from you</w:t>
      </w:r>
      <w:r w:rsidRPr="006B48B1">
        <w:t>.</w:t>
      </w:r>
      <w:r>
        <w:t xml:space="preserve"> </w:t>
      </w:r>
    </w:p>
    <w:p w14:paraId="68BFB288" w14:textId="1D30E912" w:rsidR="006B48B1" w:rsidRDefault="006B48B1" w:rsidP="006B48B1"/>
    <w:p w14:paraId="786A0CF6" w14:textId="1501FE35" w:rsidR="006B48B1" w:rsidRPr="006B48B1" w:rsidRDefault="006B48B1" w:rsidP="006B48B1">
      <w:r w:rsidRPr="006B48B1">
        <w:t>One significant trade off South Korea has had to make</w:t>
      </w:r>
      <w:r>
        <w:t xml:space="preserve"> is </w:t>
      </w:r>
      <w:r w:rsidRPr="006B48B1">
        <w:t>between public health and civil liberties. Not just the restriction of movement but also the erosion of privacy</w:t>
      </w:r>
      <w:r>
        <w:t xml:space="preserve">. That said, the Corona 100m app gets </w:t>
      </w:r>
      <w:r w:rsidRPr="006B48B1">
        <w:t>20,000 downloads every hour</w:t>
      </w:r>
      <w:r>
        <w:rPr>
          <w:rStyle w:val="EndnoteReference"/>
        </w:rPr>
        <w:endnoteReference w:id="72"/>
      </w:r>
      <w:r w:rsidRPr="006B48B1">
        <w:t>.</w:t>
      </w:r>
      <w:r>
        <w:t xml:space="preserve"> </w:t>
      </w:r>
    </w:p>
    <w:p w14:paraId="110C3CAE" w14:textId="1D809DC7" w:rsidR="006B48B1" w:rsidRDefault="006B48B1" w:rsidP="00FF3875"/>
    <w:p w14:paraId="18E0F7DC" w14:textId="77777777" w:rsidR="00B76174" w:rsidRDefault="006B48B1" w:rsidP="00B76174">
      <w:pPr>
        <w:keepNext/>
        <w:jc w:val="center"/>
      </w:pPr>
      <w:r w:rsidRPr="006B48B1">
        <w:rPr>
          <w:rFonts w:ascii="Times New Roman" w:hAnsi="Times New Roman"/>
        </w:rPr>
        <w:fldChar w:fldCharType="begin"/>
      </w:r>
      <w:r w:rsidRPr="006B48B1">
        <w:rPr>
          <w:rFonts w:ascii="Times New Roman" w:hAnsi="Times New Roman"/>
        </w:rPr>
        <w:instrText xml:space="preserve"> INCLUDEPICTURE "/var/folders/w1/cmmyqtdd2xj7q718gzyknwgm0000gn/T/com.microsoft.Word/WebArchiveCopyPasteTempFiles/5e5d282efee23d0c226ca8fc?width=700&amp;format=jpeg&amp;auto=webp" \* MERGEFORMATINET </w:instrText>
      </w:r>
      <w:r w:rsidRPr="006B48B1">
        <w:rPr>
          <w:rFonts w:ascii="Times New Roman" w:hAnsi="Times New Roman"/>
        </w:rPr>
        <w:fldChar w:fldCharType="separate"/>
      </w:r>
      <w:r w:rsidRPr="006B48B1">
        <w:rPr>
          <w:rFonts w:ascii="Times New Roman" w:hAnsi="Times New Roman"/>
          <w:noProof/>
        </w:rPr>
        <w:drawing>
          <wp:inline distT="0" distB="0" distL="0" distR="0" wp14:anchorId="4E231949" wp14:editId="05C44502">
            <wp:extent cx="2024380" cy="4011018"/>
            <wp:effectExtent l="0" t="0" r="0" b="2540"/>
            <wp:docPr id="30" name="Picture 30" descr="Screen Shot 2020 03 02 at 10.3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 03 02 at 10.31.34 AM"/>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2025252" cy="4012746"/>
                    </a:xfrm>
                    <a:prstGeom prst="rect">
                      <a:avLst/>
                    </a:prstGeom>
                    <a:noFill/>
                    <a:ln>
                      <a:noFill/>
                    </a:ln>
                    <a:extLst>
                      <a:ext uri="{53640926-AAD7-44D8-BBD7-CCE9431645EC}">
                        <a14:shadowObscured xmlns:a14="http://schemas.microsoft.com/office/drawing/2010/main"/>
                      </a:ext>
                    </a:extLst>
                  </pic:spPr>
                </pic:pic>
              </a:graphicData>
            </a:graphic>
          </wp:inline>
        </w:drawing>
      </w:r>
      <w:r w:rsidRPr="006B48B1">
        <w:rPr>
          <w:rFonts w:ascii="Times New Roman" w:hAnsi="Times New Roman"/>
        </w:rPr>
        <w:fldChar w:fldCharType="end"/>
      </w:r>
    </w:p>
    <w:p w14:paraId="22F75355" w14:textId="6D33523A" w:rsidR="009E40D2" w:rsidRDefault="00B76174" w:rsidP="009E40D2">
      <w:pPr>
        <w:pStyle w:val="Caption"/>
        <w:jc w:val="center"/>
      </w:pPr>
      <w:r>
        <w:t xml:space="preserve">Figure </w:t>
      </w:r>
      <w:fldSimple w:instr=" SEQ Figure \* ARABIC ">
        <w:r w:rsidR="0028085B">
          <w:rPr>
            <w:noProof/>
          </w:rPr>
          <w:t>56</w:t>
        </w:r>
      </w:fldSimple>
      <w:r>
        <w:t xml:space="preserve">. The South Korean </w:t>
      </w:r>
      <w:r w:rsidRPr="006B48B1">
        <w:t>Corona 100m</w:t>
      </w:r>
      <w:r>
        <w:t xml:space="preserve"> app. Source </w:t>
      </w:r>
      <w:bookmarkStart w:id="135" w:name="_Toc37754595"/>
      <w:r w:rsidR="009E40D2" w:rsidRPr="009E40D2">
        <w:t>https://www.businessinsider.com/coronavirus-south-korea-photos-apps-location-outbreak-where-2020-3?r=US&amp;IR=T</w:t>
      </w:r>
    </w:p>
    <w:p w14:paraId="4FDC7B3D" w14:textId="4079FD4D" w:rsidR="00B801E7" w:rsidRDefault="00B801E7" w:rsidP="009E40D2">
      <w:pPr>
        <w:pStyle w:val="Heading2"/>
      </w:pPr>
      <w:r>
        <w:t xml:space="preserve">Top 5 </w:t>
      </w:r>
      <w:r w:rsidR="00245BC0">
        <w:t xml:space="preserve">Policy Considerations </w:t>
      </w:r>
      <w:bookmarkEnd w:id="135"/>
      <w:r w:rsidR="00245BC0">
        <w:t xml:space="preserve"> </w:t>
      </w:r>
    </w:p>
    <w:p w14:paraId="5870A967" w14:textId="77777777" w:rsidR="00B801E7" w:rsidRDefault="00B801E7" w:rsidP="00B801E7">
      <w:r>
        <w:t xml:space="preserve">As we have stated, choosing the right policies is complex and highly dependent on local contexts. However, it is possible to make reasonable inferences from what we currently </w:t>
      </w:r>
      <w:proofErr w:type="gramStart"/>
      <w:r>
        <w:lastRenderedPageBreak/>
        <w:t>know, and</w:t>
      </w:r>
      <w:proofErr w:type="gramEnd"/>
      <w:r>
        <w:t xml:space="preserve"> use these inferences to suggest a general set of considerations that policy makers should explore. </w:t>
      </w:r>
    </w:p>
    <w:p w14:paraId="751FB0E0" w14:textId="77777777" w:rsidR="00B801E7" w:rsidRDefault="00B801E7" w:rsidP="00B801E7"/>
    <w:p w14:paraId="5BD1871F" w14:textId="77777777" w:rsidR="00B801E7" w:rsidRDefault="00B801E7" w:rsidP="00B801E7">
      <w:r>
        <w:t xml:space="preserve">The key lesson is that countries that have acted faster and more thoroughly have seen lower rates of infection and deaths. We suggest, therefore, that policy makers thoroughly read the Policy Levers section and consider the following, with a view to taking prompt action:  </w:t>
      </w:r>
    </w:p>
    <w:p w14:paraId="103992F2" w14:textId="77777777" w:rsidR="00B801E7" w:rsidRDefault="00B801E7" w:rsidP="00B801E7"/>
    <w:p w14:paraId="0BC709DC" w14:textId="77777777" w:rsidR="00B801E7" w:rsidRDefault="00B801E7" w:rsidP="008B4366">
      <w:pPr>
        <w:pStyle w:val="ListParagraph"/>
        <w:numPr>
          <w:ilvl w:val="0"/>
          <w:numId w:val="14"/>
        </w:numPr>
      </w:pPr>
      <w:r>
        <w:t xml:space="preserve">Movement restrictions including isolating vulnerable people </w:t>
      </w:r>
    </w:p>
    <w:p w14:paraId="6DD1FC62" w14:textId="77777777" w:rsidR="00B801E7" w:rsidRDefault="00B801E7" w:rsidP="008B4366">
      <w:pPr>
        <w:pStyle w:val="ListParagraph"/>
        <w:numPr>
          <w:ilvl w:val="0"/>
          <w:numId w:val="14"/>
        </w:numPr>
      </w:pPr>
      <w:r>
        <w:t xml:space="preserve">Implementing social distancing </w:t>
      </w:r>
    </w:p>
    <w:p w14:paraId="2BCC3609" w14:textId="77777777" w:rsidR="00B801E7" w:rsidRDefault="00B801E7" w:rsidP="008B4366">
      <w:pPr>
        <w:pStyle w:val="ListParagraph"/>
        <w:numPr>
          <w:ilvl w:val="0"/>
          <w:numId w:val="14"/>
        </w:numPr>
      </w:pPr>
      <w:r>
        <w:t xml:space="preserve">Public Health campaigns, particularly on social distancing and hand washing </w:t>
      </w:r>
    </w:p>
    <w:p w14:paraId="5441C99D" w14:textId="77777777" w:rsidR="00B801E7" w:rsidRDefault="00B801E7" w:rsidP="008B4366">
      <w:pPr>
        <w:pStyle w:val="ListParagraph"/>
        <w:numPr>
          <w:ilvl w:val="0"/>
          <w:numId w:val="14"/>
        </w:numPr>
      </w:pPr>
      <w:r>
        <w:t xml:space="preserve">Preparing for rapid increase of the virus </w:t>
      </w:r>
    </w:p>
    <w:p w14:paraId="0F47B362" w14:textId="0E8203DF" w:rsidR="00B801E7" w:rsidRDefault="00B801E7" w:rsidP="008B4366">
      <w:pPr>
        <w:pStyle w:val="ListParagraph"/>
        <w:numPr>
          <w:ilvl w:val="0"/>
          <w:numId w:val="14"/>
        </w:numPr>
      </w:pPr>
      <w:r>
        <w:t xml:space="preserve">Comprehensive testing </w:t>
      </w:r>
    </w:p>
    <w:p w14:paraId="7D783E2F" w14:textId="6C94792E" w:rsidR="006B48B1" w:rsidRDefault="006B48B1" w:rsidP="006B48B1">
      <w:pPr>
        <w:pStyle w:val="Heading2"/>
      </w:pPr>
      <w:bookmarkStart w:id="136" w:name="_Toc37754596"/>
      <w:r>
        <w:t>Potential Exit Routes</w:t>
      </w:r>
      <w:bookmarkEnd w:id="136"/>
      <w:r>
        <w:t xml:space="preserve"> </w:t>
      </w:r>
    </w:p>
    <w:p w14:paraId="6DCB18DE" w14:textId="4186371B" w:rsidR="00B801E7" w:rsidRDefault="00B801E7" w:rsidP="00FF3875">
      <w:r>
        <w:t xml:space="preserve">When restrictions are applied to the entire population economies recede because everyone is subject to the same rules which means that non-essential workers are unable to work or have their work disrupted.  </w:t>
      </w:r>
    </w:p>
    <w:p w14:paraId="24BF0FE5" w14:textId="50D197E3" w:rsidR="00B801E7" w:rsidRDefault="00B801E7" w:rsidP="00FF3875"/>
    <w:p w14:paraId="7C8DFE4B" w14:textId="7CEA6173" w:rsidR="00D25F1E" w:rsidRDefault="00B801E7" w:rsidP="00FF3875">
      <w:r>
        <w:t xml:space="preserve">At the same time, if movement restrictions work, then the majority of the population remain in the Susceptible category – </w:t>
      </w:r>
      <w:proofErr w:type="spellStart"/>
      <w:r>
        <w:t>ie</w:t>
      </w:r>
      <w:proofErr w:type="spellEnd"/>
      <w:r>
        <w:t xml:space="preserve"> they remain vulnerable to becoming infected. Relaxing movement restrictions without vaccination or herd immunity then can lead to wave upon wave or infections. </w:t>
      </w:r>
    </w:p>
    <w:p w14:paraId="3161AD6B" w14:textId="3B0F2D61" w:rsidR="00B801E7" w:rsidRDefault="00B801E7" w:rsidP="00FF3875"/>
    <w:p w14:paraId="3F02B1D6" w14:textId="6738A7CF" w:rsidR="00246DD9" w:rsidRDefault="00B801E7" w:rsidP="00B801E7">
      <w:r>
        <w:t xml:space="preserve">But there are potential exit routes out of this. One such approach </w:t>
      </w:r>
      <w:r w:rsidR="00246DD9">
        <w:t xml:space="preserve">could </w:t>
      </w:r>
      <w:r>
        <w:t xml:space="preserve">be to </w:t>
      </w:r>
      <w:r w:rsidR="00246DD9">
        <w:t xml:space="preserve">progress from strict social distancing which effectively treats everyone as a subset of 1, to a more segmented approach. </w:t>
      </w:r>
    </w:p>
    <w:p w14:paraId="3BAE67F6" w14:textId="2CD71851" w:rsidR="00246DD9" w:rsidRDefault="00246DD9" w:rsidP="00FF3875"/>
    <w:p w14:paraId="52CCADFF" w14:textId="17707BB6" w:rsidR="00246DD9" w:rsidRDefault="00246DD9" w:rsidP="00FF3875">
      <w:r>
        <w:t xml:space="preserve">Here, for example the vulnerable, say the over 70s and those with high risk underlying health conditions, are </w:t>
      </w:r>
      <w:r w:rsidR="00B801E7">
        <w:t>quarantined</w:t>
      </w:r>
      <w:r>
        <w:t xml:space="preserve">. Those infected with the disease would be quarantined. The rest of the population – those who are either susceptible or have recovered - are allowed to mix. </w:t>
      </w:r>
    </w:p>
    <w:p w14:paraId="31AD33B6" w14:textId="5CA58C5B" w:rsidR="00246DD9" w:rsidRDefault="00246DD9" w:rsidP="00FF3875"/>
    <w:p w14:paraId="3BF250E2" w14:textId="3CADC0DA" w:rsidR="00FF3875" w:rsidRDefault="00246DD9" w:rsidP="00FF3875">
      <w:r>
        <w:t xml:space="preserve">Keeping the vulnerable isolated can help ICU departments work within their capacity. Eventually, as people move from the </w:t>
      </w:r>
      <w:r w:rsidR="005A3DF7">
        <w:t>I</w:t>
      </w:r>
      <w:r>
        <w:t>nfected set to the ‘</w:t>
      </w:r>
      <w:r w:rsidR="005A3DF7">
        <w:t>Susceptible</w:t>
      </w:r>
      <w:r>
        <w:t xml:space="preserve"> and </w:t>
      </w:r>
      <w:r w:rsidR="005A3DF7">
        <w:t>R</w:t>
      </w:r>
      <w:r>
        <w:t xml:space="preserve">ecovered’ group the </w:t>
      </w:r>
      <w:r w:rsidR="005A3DF7">
        <w:t>I</w:t>
      </w:r>
      <w:r>
        <w:t xml:space="preserve">nfected set </w:t>
      </w:r>
      <w:r w:rsidR="005A3DF7">
        <w:t>reduces in size</w:t>
      </w:r>
      <w:r>
        <w:t xml:space="preserve">. </w:t>
      </w:r>
      <w:r w:rsidRPr="0028085B">
        <w:rPr>
          <w:highlight w:val="yellow"/>
        </w:rPr>
        <w:t>At some point in the future – potentially 18 months after the start of the pandemic – an effective vaccination becomes available, and with mass vaccination</w:t>
      </w:r>
      <w:r w:rsidR="0028085B" w:rsidRPr="0028085B">
        <w:rPr>
          <w:highlight w:val="yellow"/>
        </w:rPr>
        <w:t>, testing and app-based control of movement</w:t>
      </w:r>
      <w:r w:rsidRPr="0028085B">
        <w:rPr>
          <w:highlight w:val="yellow"/>
        </w:rPr>
        <w:t>, the disease becomes manageable at a global scale.</w:t>
      </w:r>
      <w:r>
        <w:t xml:space="preserve"> </w:t>
      </w:r>
    </w:p>
    <w:p w14:paraId="7D296B75" w14:textId="2B71B4AB" w:rsidR="00D25F1E" w:rsidRPr="0028085B" w:rsidRDefault="0028085B" w:rsidP="00B76174">
      <w:pPr>
        <w:keepNext/>
        <w:jc w:val="center"/>
        <w:rPr>
          <w:highlight w:val="yellow"/>
        </w:rPr>
      </w:pPr>
      <w:r w:rsidRPr="0028085B">
        <w:rPr>
          <w:noProof/>
          <w:highlight w:val="yellow"/>
        </w:rPr>
        <w:lastRenderedPageBreak/>
        <w:drawing>
          <wp:inline distT="0" distB="0" distL="0" distR="0" wp14:anchorId="442CCB27" wp14:editId="44D6803B">
            <wp:extent cx="5727700" cy="2213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7 Segmentation, vaccine, apps.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2213610"/>
                    </a:xfrm>
                    <a:prstGeom prst="rect">
                      <a:avLst/>
                    </a:prstGeom>
                  </pic:spPr>
                </pic:pic>
              </a:graphicData>
            </a:graphic>
          </wp:inline>
        </w:drawing>
      </w:r>
    </w:p>
    <w:p w14:paraId="2AA06A88" w14:textId="7E32443B" w:rsidR="00FF3875" w:rsidRDefault="00D25F1E" w:rsidP="00B76174">
      <w:pPr>
        <w:pStyle w:val="Caption"/>
        <w:jc w:val="center"/>
      </w:pPr>
      <w:r w:rsidRPr="0028085B">
        <w:t xml:space="preserve">Figure </w:t>
      </w:r>
      <w:fldSimple w:instr=" SEQ Figure \* ARABIC ">
        <w:r w:rsidR="0028085B" w:rsidRPr="0028085B">
          <w:rPr>
            <w:noProof/>
          </w:rPr>
          <w:t>57</w:t>
        </w:r>
      </w:fldSimple>
      <w:r w:rsidRPr="0028085B">
        <w:t>. A segmented approach to controlled movements using testing and technology could provide a way to loosen restrictions</w:t>
      </w:r>
      <w:r w:rsidR="0028085B" w:rsidRPr="0028085B">
        <w:t xml:space="preserve"> before an effective suite of measures can be taken to control the virus</w:t>
      </w:r>
    </w:p>
    <w:p w14:paraId="5EDB45AE" w14:textId="5709BF35" w:rsidR="00FF3875" w:rsidRDefault="00246DD9" w:rsidP="00FF3875">
      <w:r>
        <w:t xml:space="preserve">There are </w:t>
      </w:r>
      <w:r w:rsidR="005C4253">
        <w:t>of course</w:t>
      </w:r>
      <w:r>
        <w:t xml:space="preserve"> significant assumptions </w:t>
      </w:r>
      <w:r w:rsidR="005A3DF7">
        <w:t>and requirements with</w:t>
      </w:r>
      <w:r>
        <w:t xml:space="preserve"> this approach. </w:t>
      </w:r>
    </w:p>
    <w:p w14:paraId="1F2A460A" w14:textId="7B04D979" w:rsidR="00F03E1C" w:rsidRDefault="00246DD9" w:rsidP="00F03E1C">
      <w:r>
        <w:br/>
        <w:t xml:space="preserve">Firstly, there’s the assumption that those who are infected fully recover and have full immunity thereafter. </w:t>
      </w:r>
      <w:r w:rsidR="006B48B1">
        <w:t>A</w:t>
      </w:r>
      <w:r>
        <w:t xml:space="preserve">s things currently stand, </w:t>
      </w:r>
      <w:r w:rsidR="006B48B1">
        <w:t xml:space="preserve">we don’t know, </w:t>
      </w:r>
      <w:r w:rsidR="00F03E1C">
        <w:t>but early signs from small animal experiments are reassuring</w:t>
      </w:r>
      <w:r w:rsidR="00F03E1C">
        <w:rPr>
          <w:rStyle w:val="EndnoteReference"/>
        </w:rPr>
        <w:endnoteReference w:id="73"/>
      </w:r>
      <w:r w:rsidR="00F03E1C">
        <w:t xml:space="preserve">.  </w:t>
      </w:r>
    </w:p>
    <w:p w14:paraId="36B74F71" w14:textId="316F626A" w:rsidR="00246DD9" w:rsidRDefault="00246DD9" w:rsidP="00FF3875"/>
    <w:p w14:paraId="041802F7" w14:textId="573EEAAA" w:rsidR="00F03E1C" w:rsidRDefault="00246DD9" w:rsidP="00F03E1C">
      <w:r>
        <w:t xml:space="preserve">Secondly, there is an assumption that controlled movement is effective enough to avoid surges in healthcare and ICU demands. This clearly requires the vulnerable, infected and susceptible to be completely isolated from each other. </w:t>
      </w:r>
      <w:r w:rsidR="00F03E1C">
        <w:t>In the UK,</w:t>
      </w:r>
      <w:r w:rsidR="00F03E1C" w:rsidRPr="006B48B1">
        <w:t xml:space="preserve"> 1.5m </w:t>
      </w:r>
      <w:r w:rsidR="00F03E1C">
        <w:t xml:space="preserve">of the </w:t>
      </w:r>
      <w:r w:rsidR="00F03E1C" w:rsidRPr="006B48B1">
        <w:t xml:space="preserve">most vulnerable people </w:t>
      </w:r>
      <w:r w:rsidR="00F03E1C">
        <w:t xml:space="preserve">have been asked </w:t>
      </w:r>
      <w:r w:rsidR="00F03E1C" w:rsidRPr="006B48B1">
        <w:t>to self-isolate for at least 12 weeks</w:t>
      </w:r>
      <w:r w:rsidR="00F03E1C" w:rsidRPr="00F03E1C">
        <w:rPr>
          <w:vertAlign w:val="superscript"/>
        </w:rPr>
        <w:endnoteReference w:id="74"/>
      </w:r>
      <w:r w:rsidR="00F03E1C">
        <w:t>.</w:t>
      </w:r>
    </w:p>
    <w:p w14:paraId="7380C87B" w14:textId="2E98091A" w:rsidR="00246DD9" w:rsidRDefault="00246DD9" w:rsidP="00FF3875"/>
    <w:p w14:paraId="19A1EC03" w14:textId="5A6F3D56" w:rsidR="00246DD9" w:rsidRDefault="00246DD9" w:rsidP="00FF3875">
      <w:r>
        <w:t xml:space="preserve">Thirdly, </w:t>
      </w:r>
      <w:r w:rsidR="005A3DF7">
        <w:t>there is a</w:t>
      </w:r>
      <w:r w:rsidR="00F62018">
        <w:t xml:space="preserve"> </w:t>
      </w:r>
      <w:r>
        <w:t>require</w:t>
      </w:r>
      <w:r w:rsidR="005A3DF7">
        <w:t>ment</w:t>
      </w:r>
      <w:r>
        <w:t xml:space="preserve"> </w:t>
      </w:r>
      <w:r w:rsidR="00F62018">
        <w:t xml:space="preserve">testing, </w:t>
      </w:r>
      <w:r>
        <w:t>technology</w:t>
      </w:r>
      <w:r w:rsidR="00F62018">
        <w:t>, contact tracing</w:t>
      </w:r>
      <w:r>
        <w:t xml:space="preserve"> </w:t>
      </w:r>
      <w:r w:rsidR="00F62018">
        <w:t xml:space="preserve">and isolation processes to be in place. </w:t>
      </w:r>
    </w:p>
    <w:p w14:paraId="45A1F5E3" w14:textId="2EFA7E79" w:rsidR="00246DD9" w:rsidRDefault="004E3240" w:rsidP="006B48B1">
      <w:pPr>
        <w:pStyle w:val="Heading3"/>
      </w:pPr>
      <w:bookmarkStart w:id="137" w:name="_Toc37754597"/>
      <w:r>
        <w:t xml:space="preserve">Using </w:t>
      </w:r>
      <w:r w:rsidR="006B48B1">
        <w:t>Apps</w:t>
      </w:r>
      <w:bookmarkEnd w:id="137"/>
    </w:p>
    <w:p w14:paraId="3CA8A7A5" w14:textId="46BEA499" w:rsidR="00FF3875" w:rsidRDefault="006B48B1" w:rsidP="006B48B1">
      <w:r>
        <w:t xml:space="preserve">In the UK, </w:t>
      </w:r>
      <w:r w:rsidR="00FF3875">
        <w:t xml:space="preserve">a mobile phone </w:t>
      </w:r>
      <w:r w:rsidR="00FF3875" w:rsidRPr="003E7410">
        <w:t xml:space="preserve">app that alerts people if they have recently been in contact with someone testing positive for </w:t>
      </w:r>
      <w:r w:rsidR="00FF3875">
        <w:t xml:space="preserve">COVID-19 </w:t>
      </w:r>
      <w:r>
        <w:t xml:space="preserve">is being considered as a component in </w:t>
      </w:r>
      <w:r w:rsidR="00FF3875" w:rsidRPr="003E7410">
        <w:t>limi</w:t>
      </w:r>
      <w:r>
        <w:t>ting social distancing</w:t>
      </w:r>
      <w:r w:rsidR="00FF3875">
        <w:t xml:space="preserve">. </w:t>
      </w:r>
    </w:p>
    <w:p w14:paraId="2D343558" w14:textId="77777777" w:rsidR="00FF3875" w:rsidRDefault="00FF3875" w:rsidP="00FF3875"/>
    <w:p w14:paraId="46EF2C16" w14:textId="77777777" w:rsidR="00FF3875" w:rsidRDefault="00FF3875" w:rsidP="00FF3875">
      <w:r>
        <w:t>Such an app would use people's GPS location data as they move about their daily lives. If a person starts feeling ill, they could use the app to request a home test. And if it comes back positive for Covid-19, then an instant signal would be sent to everyone they had been in close contact with over recent days.</w:t>
      </w:r>
    </w:p>
    <w:p w14:paraId="607B2DE5" w14:textId="77777777" w:rsidR="00FF3875" w:rsidRDefault="00FF3875" w:rsidP="00FF3875"/>
    <w:p w14:paraId="709C853A" w14:textId="77777777" w:rsidR="00FF3875" w:rsidRDefault="00FF3875" w:rsidP="00FF3875">
      <w:r>
        <w:t xml:space="preserve">Those people would be advised to self-isolate for a </w:t>
      </w:r>
      <w:proofErr w:type="gramStart"/>
      <w:r>
        <w:t>fortnight, but</w:t>
      </w:r>
      <w:proofErr w:type="gramEnd"/>
      <w:r>
        <w:t xml:space="preserve"> would not be told who had triggered the warning.</w:t>
      </w:r>
    </w:p>
    <w:p w14:paraId="3FAFF682" w14:textId="77777777" w:rsidR="00FF3875" w:rsidRDefault="00FF3875" w:rsidP="00FF3875"/>
    <w:p w14:paraId="3CBF2D21" w14:textId="77777777" w:rsidR="00B76174" w:rsidRDefault="00FF3875" w:rsidP="00B76174">
      <w:pPr>
        <w:keepNext/>
      </w:pPr>
      <w:r w:rsidRPr="003E7410">
        <w:rPr>
          <w:rFonts w:ascii="Times New Roman" w:hAnsi="Times New Roman"/>
        </w:rPr>
        <w:lastRenderedPageBreak/>
        <w:fldChar w:fldCharType="begin"/>
      </w:r>
      <w:r w:rsidRPr="003E7410">
        <w:rPr>
          <w:rFonts w:ascii="Times New Roman" w:hAnsi="Times New Roman"/>
        </w:rPr>
        <w:instrText xml:space="preserve"> INCLUDEPICTURE "/var/folders/w1/cmmyqtdd2xj7q718gzyknwgm0000gn/T/com.microsoft.Word/WebArchiveCopyPasteTempFiles/_111486864_social_contacting_app_2_-3x640v-nc.png" \* MERGEFORMATINET </w:instrText>
      </w:r>
      <w:r w:rsidRPr="003E7410">
        <w:rPr>
          <w:rFonts w:ascii="Times New Roman" w:hAnsi="Times New Roman"/>
        </w:rPr>
        <w:fldChar w:fldCharType="separate"/>
      </w:r>
      <w:r w:rsidRPr="003E7410">
        <w:rPr>
          <w:rFonts w:ascii="Times New Roman" w:hAnsi="Times New Roman"/>
          <w:noProof/>
        </w:rPr>
        <w:drawing>
          <wp:inline distT="0" distB="0" distL="0" distR="0" wp14:anchorId="61A4DF51" wp14:editId="0D181E3D">
            <wp:extent cx="5727700" cy="6775450"/>
            <wp:effectExtent l="0" t="0" r="0" b="6350"/>
            <wp:docPr id="17" name="Picture 17" descr="Infographic shows how app would trace contacts using location and QR barcode scans and send them a notification when they'd been close to someone diagnosed wit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shows how app would trace contacts using location and QR barcode scans and send them a notification when they'd been close to someone diagnosed with Covid-19"/>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5727700" cy="6775450"/>
                    </a:xfrm>
                    <a:prstGeom prst="rect">
                      <a:avLst/>
                    </a:prstGeom>
                    <a:noFill/>
                    <a:ln>
                      <a:noFill/>
                    </a:ln>
                  </pic:spPr>
                </pic:pic>
              </a:graphicData>
            </a:graphic>
          </wp:inline>
        </w:drawing>
      </w:r>
      <w:r w:rsidRPr="003E7410">
        <w:rPr>
          <w:rFonts w:ascii="Times New Roman" w:hAnsi="Times New Roman"/>
        </w:rPr>
        <w:fldChar w:fldCharType="end"/>
      </w:r>
    </w:p>
    <w:p w14:paraId="37C4D2BE" w14:textId="5873E812" w:rsidR="00FF3875" w:rsidRPr="00B76174" w:rsidRDefault="00B76174" w:rsidP="00B76174">
      <w:pPr>
        <w:pStyle w:val="Caption"/>
        <w:rPr>
          <w:rFonts w:ascii="Times New Roman" w:hAnsi="Times New Roman"/>
        </w:rPr>
      </w:pPr>
      <w:r>
        <w:t xml:space="preserve">Figure </w:t>
      </w:r>
      <w:fldSimple w:instr=" SEQ Figure \* ARABIC ">
        <w:r w:rsidR="0028085B">
          <w:rPr>
            <w:noProof/>
          </w:rPr>
          <w:t>58</w:t>
        </w:r>
      </w:fldSimple>
      <w:r>
        <w:t xml:space="preserve">. How an anonymised tracking app could work. Source, </w:t>
      </w:r>
      <w:r w:rsidRPr="00B76174">
        <w:t xml:space="preserve">https://www.bbc.co.uk/news/technology-52095331  </w:t>
      </w:r>
    </w:p>
    <w:p w14:paraId="1D34A1D1" w14:textId="77777777" w:rsidR="00B76174" w:rsidRDefault="00B76174">
      <w:pPr>
        <w:rPr>
          <w:rFonts w:eastAsiaTheme="majorEastAsia" w:cstheme="majorBidi"/>
          <w:b/>
          <w:bCs/>
          <w:color w:val="000000" w:themeColor="text1"/>
          <w:sz w:val="56"/>
          <w:szCs w:val="26"/>
        </w:rPr>
      </w:pPr>
      <w:r>
        <w:br w:type="page"/>
      </w:r>
    </w:p>
    <w:p w14:paraId="5463B840" w14:textId="2911714F" w:rsidR="00946D49" w:rsidRDefault="00161270" w:rsidP="005839EC">
      <w:pPr>
        <w:pStyle w:val="Heading2"/>
      </w:pPr>
      <w:bookmarkStart w:id="138" w:name="_Toc37754598"/>
      <w:r>
        <w:lastRenderedPageBreak/>
        <w:t>The World After COVID-19</w:t>
      </w:r>
      <w:bookmarkEnd w:id="138"/>
    </w:p>
    <w:p w14:paraId="4C2C5D35" w14:textId="5FF0CED5" w:rsidR="00F03E1C" w:rsidRDefault="00314516" w:rsidP="00946D49">
      <w:r>
        <w:t>Predicting what th</w:t>
      </w:r>
      <w:r w:rsidR="00F03E1C">
        <w:t>e world after COVID-19 will be like</w:t>
      </w:r>
      <w:r>
        <w:t xml:space="preserve"> is going to be extremely difficult for anyone. </w:t>
      </w:r>
    </w:p>
    <w:p w14:paraId="66466542" w14:textId="35A78692" w:rsidR="00F03E1C" w:rsidRDefault="00F03E1C" w:rsidP="00946D49"/>
    <w:p w14:paraId="76E25099" w14:textId="478AEA3B" w:rsidR="00F03E1C" w:rsidRDefault="008077B8" w:rsidP="00946D49">
      <w:r>
        <w:t xml:space="preserve">The best most of us can do is consider a </w:t>
      </w:r>
      <w:r w:rsidR="00F03E1C">
        <w:t>list of questions such as</w:t>
      </w:r>
      <w:r w:rsidR="00D25F1E">
        <w:t>:</w:t>
      </w:r>
    </w:p>
    <w:p w14:paraId="7D68C9EB" w14:textId="7A905F94" w:rsidR="00F03E1C" w:rsidRDefault="00F03E1C" w:rsidP="00946D49"/>
    <w:p w14:paraId="6C7805FE" w14:textId="04330EEA" w:rsidR="006B48B1" w:rsidRDefault="00F03E1C" w:rsidP="00ED2C36">
      <w:pPr>
        <w:pStyle w:val="ListParagraph"/>
        <w:numPr>
          <w:ilvl w:val="0"/>
          <w:numId w:val="11"/>
        </w:numPr>
      </w:pPr>
      <w:r>
        <w:t xml:space="preserve">Will COVID-19 lead to a return to </w:t>
      </w:r>
      <w:r w:rsidR="006B48B1">
        <w:t>faith in serious experts</w:t>
      </w:r>
      <w:r>
        <w:t xml:space="preserve">? </w:t>
      </w:r>
    </w:p>
    <w:p w14:paraId="02AA8105" w14:textId="2FBD4868" w:rsidR="00F03E1C" w:rsidRPr="00F03E1C" w:rsidRDefault="00F03E1C" w:rsidP="00ED2C36">
      <w:pPr>
        <w:pStyle w:val="ListParagraph"/>
        <w:numPr>
          <w:ilvl w:val="0"/>
          <w:numId w:val="11"/>
        </w:numPr>
      </w:pPr>
      <w:r>
        <w:t xml:space="preserve">Are we going to see an acceleration of the digital world including </w:t>
      </w:r>
      <w:r w:rsidR="006B48B1" w:rsidRPr="006B48B1">
        <w:t>telemedicine</w:t>
      </w:r>
      <w:r>
        <w:t xml:space="preserve">, </w:t>
      </w:r>
      <w:proofErr w:type="spellStart"/>
      <w:r>
        <w:t>t</w:t>
      </w:r>
      <w:r w:rsidR="006B48B1">
        <w:t>eleschooling</w:t>
      </w:r>
      <w:proofErr w:type="spellEnd"/>
      <w:r>
        <w:t xml:space="preserve">, </w:t>
      </w:r>
      <w:r w:rsidRPr="00F03E1C">
        <w:t xml:space="preserve">and increasing use of VR? </w:t>
      </w:r>
    </w:p>
    <w:p w14:paraId="720EEDD6" w14:textId="77777777" w:rsidR="00F03E1C" w:rsidRPr="00F03E1C" w:rsidRDefault="00F03E1C" w:rsidP="00ED2C36">
      <w:pPr>
        <w:pStyle w:val="ListParagraph"/>
        <w:numPr>
          <w:ilvl w:val="0"/>
          <w:numId w:val="11"/>
        </w:numPr>
      </w:pPr>
      <w:r w:rsidRPr="00F03E1C">
        <w:t xml:space="preserve">What will be the effects of COVID-19 on globalisation? </w:t>
      </w:r>
    </w:p>
    <w:p w14:paraId="6F8FD7BC" w14:textId="472C138E" w:rsidR="00F03E1C" w:rsidRDefault="00F03E1C" w:rsidP="00ED2C36">
      <w:pPr>
        <w:pStyle w:val="ListParagraph"/>
        <w:numPr>
          <w:ilvl w:val="0"/>
          <w:numId w:val="11"/>
        </w:numPr>
      </w:pPr>
      <w:r w:rsidRPr="00F03E1C">
        <w:t xml:space="preserve">Will Europe and America’s slow and haphazard response, </w:t>
      </w:r>
      <w:r>
        <w:t>accelerate the shift of global influence from the West to the East?</w:t>
      </w:r>
    </w:p>
    <w:p w14:paraId="6536B43C" w14:textId="681EC484" w:rsidR="00D25F1E" w:rsidRDefault="00F03E1C" w:rsidP="00ED2C36">
      <w:pPr>
        <w:pStyle w:val="ListParagraph"/>
        <w:numPr>
          <w:ilvl w:val="0"/>
          <w:numId w:val="11"/>
        </w:numPr>
      </w:pPr>
      <w:r>
        <w:t xml:space="preserve">Will governments become more intrusive and controlling after COVID-19 has been brought under control? </w:t>
      </w:r>
    </w:p>
    <w:p w14:paraId="7F65F422" w14:textId="1252B768" w:rsidR="00D25F1E" w:rsidRDefault="00D25F1E" w:rsidP="00ED2C36">
      <w:pPr>
        <w:pStyle w:val="ListParagraph"/>
        <w:numPr>
          <w:ilvl w:val="0"/>
          <w:numId w:val="11"/>
        </w:numPr>
      </w:pPr>
      <w:r>
        <w:t>Will COVID-19 bring about a realisation that GDP growth is not the most important aim for governments to have</w:t>
      </w:r>
    </w:p>
    <w:p w14:paraId="441572D7" w14:textId="599DDD81" w:rsidR="00D25F1E" w:rsidRDefault="00D25F1E" w:rsidP="00ED2C36">
      <w:pPr>
        <w:pStyle w:val="ListParagraph"/>
        <w:numPr>
          <w:ilvl w:val="0"/>
          <w:numId w:val="11"/>
        </w:numPr>
      </w:pPr>
      <w:r>
        <w:t xml:space="preserve">How will COVID-19 affect our efforts to tackle climate change, and sustainability issues such as biodiversity? </w:t>
      </w:r>
    </w:p>
    <w:p w14:paraId="11F4AEB7" w14:textId="4FBF6340" w:rsidR="00F03E1C" w:rsidRDefault="00D25F1E" w:rsidP="00ED2C36">
      <w:pPr>
        <w:pStyle w:val="ListParagraph"/>
        <w:numPr>
          <w:ilvl w:val="0"/>
          <w:numId w:val="11"/>
        </w:numPr>
      </w:pPr>
      <w:r>
        <w:t xml:space="preserve">Can we stop this from happening again, and if so how? </w:t>
      </w:r>
    </w:p>
    <w:p w14:paraId="09C6B168" w14:textId="5A721E7D" w:rsidR="00D25F1E" w:rsidRDefault="00D25F1E" w:rsidP="00D25F1E">
      <w:pPr>
        <w:pStyle w:val="Heading3"/>
      </w:pPr>
      <w:bookmarkStart w:id="139" w:name="_Toc37754599"/>
      <w:r>
        <w:t>Governing the World After COVID-19</w:t>
      </w:r>
      <w:bookmarkEnd w:id="139"/>
    </w:p>
    <w:p w14:paraId="53C48BFD" w14:textId="7A444E09" w:rsidR="00D25F1E" w:rsidRDefault="00D25F1E" w:rsidP="00946D49">
      <w:r w:rsidRPr="00D25F1E">
        <w:t>Few of today’s political leaders have ever faced anything like a pandemic and its economic fallout</w:t>
      </w:r>
      <w:r>
        <w:t xml:space="preserve">. Beyond dealing effectively with the current emergency, the world after COVID-19 is going to require creative, strong and focussed governance from state to global levels. </w:t>
      </w:r>
    </w:p>
    <w:p w14:paraId="1FE00E47" w14:textId="71907E0D" w:rsidR="00D25F1E" w:rsidRDefault="00D25F1E" w:rsidP="00946D49"/>
    <w:p w14:paraId="4F40A4C5" w14:textId="131AA1F7" w:rsidR="00D25F1E" w:rsidRDefault="00D25F1E" w:rsidP="00946D49">
      <w:r>
        <w:t>Factors that governments are going to need to consider include:</w:t>
      </w:r>
    </w:p>
    <w:p w14:paraId="3DA18953" w14:textId="77777777" w:rsidR="00D25F1E" w:rsidRDefault="00D25F1E" w:rsidP="00946D49"/>
    <w:p w14:paraId="1B134350" w14:textId="2BED81D8" w:rsidR="00D25F1E" w:rsidRDefault="00D25F1E" w:rsidP="008B4366">
      <w:pPr>
        <w:pStyle w:val="ListParagraph"/>
        <w:numPr>
          <w:ilvl w:val="0"/>
          <w:numId w:val="20"/>
        </w:numPr>
      </w:pPr>
      <w:r>
        <w:t xml:space="preserve">Local and international co-operation to manage the economic recessions and preventing the collapse of financial systems </w:t>
      </w:r>
    </w:p>
    <w:p w14:paraId="662EEBFE" w14:textId="546863F4" w:rsidR="00D25F1E" w:rsidRDefault="00D25F1E" w:rsidP="008B4366">
      <w:pPr>
        <w:pStyle w:val="ListParagraph"/>
        <w:numPr>
          <w:ilvl w:val="0"/>
          <w:numId w:val="20"/>
        </w:numPr>
      </w:pPr>
      <w:r>
        <w:t xml:space="preserve">Dealing with mass unemployment </w:t>
      </w:r>
    </w:p>
    <w:p w14:paraId="3120648A" w14:textId="43CF57BD" w:rsidR="00D25F1E" w:rsidRDefault="00D25F1E" w:rsidP="008B4366">
      <w:pPr>
        <w:pStyle w:val="ListParagraph"/>
        <w:numPr>
          <w:ilvl w:val="0"/>
          <w:numId w:val="20"/>
        </w:numPr>
      </w:pPr>
      <w:r>
        <w:t xml:space="preserve">Reskilling the workforce </w:t>
      </w:r>
    </w:p>
    <w:p w14:paraId="47FD04FE" w14:textId="2F183B4E" w:rsidR="00D25F1E" w:rsidRDefault="00D25F1E" w:rsidP="008B4366">
      <w:pPr>
        <w:pStyle w:val="ListParagraph"/>
        <w:numPr>
          <w:ilvl w:val="0"/>
          <w:numId w:val="20"/>
        </w:numPr>
      </w:pPr>
      <w:r>
        <w:t xml:space="preserve">Rebuilding depleted </w:t>
      </w:r>
      <w:r w:rsidRPr="00D25F1E">
        <w:t xml:space="preserve">health-care </w:t>
      </w:r>
      <w:r>
        <w:t>capacity</w:t>
      </w:r>
    </w:p>
    <w:p w14:paraId="53C0B460" w14:textId="4F4462C0" w:rsidR="00D25F1E" w:rsidRDefault="00D25F1E" w:rsidP="008B4366">
      <w:pPr>
        <w:pStyle w:val="ListParagraph"/>
        <w:numPr>
          <w:ilvl w:val="0"/>
          <w:numId w:val="20"/>
        </w:numPr>
      </w:pPr>
      <w:r>
        <w:t>Supporting citizens’ mental health and alleviating poverty</w:t>
      </w:r>
    </w:p>
    <w:p w14:paraId="0D8D3984" w14:textId="23C52B97" w:rsidR="00D25F1E" w:rsidRDefault="00D25F1E" w:rsidP="008B4366">
      <w:pPr>
        <w:pStyle w:val="ListParagraph"/>
        <w:numPr>
          <w:ilvl w:val="0"/>
          <w:numId w:val="20"/>
        </w:numPr>
      </w:pPr>
      <w:r>
        <w:t xml:space="preserve">Countering the legacy of the rise in COVID-19 related crime, particularly cybercrime </w:t>
      </w:r>
    </w:p>
    <w:p w14:paraId="249BE583" w14:textId="03A9B001" w:rsidR="00D25F1E" w:rsidRDefault="00D25F1E" w:rsidP="00D25F1E"/>
    <w:p w14:paraId="6074498B" w14:textId="1D19792E" w:rsidR="00D25F1E" w:rsidRDefault="00D25F1E" w:rsidP="00D25F1E">
      <w:r>
        <w:t xml:space="preserve">But there are also opportunities open to governments and citizens to build or rebuild trust, drive innovation, and rethink what kind of country they want to live in. </w:t>
      </w:r>
    </w:p>
    <w:p w14:paraId="2C3391A4" w14:textId="6D8B6404" w:rsidR="008077B8" w:rsidRDefault="007F6BD0" w:rsidP="008077B8">
      <w:pPr>
        <w:pStyle w:val="Heading3"/>
      </w:pPr>
      <w:bookmarkStart w:id="140" w:name="_Toc37754600"/>
      <w:r w:rsidRPr="008077B8">
        <w:t>Coming Together</w:t>
      </w:r>
      <w:bookmarkEnd w:id="140"/>
      <w:r w:rsidRPr="008077B8">
        <w:t xml:space="preserve"> </w:t>
      </w:r>
    </w:p>
    <w:p w14:paraId="4CA7F71E" w14:textId="77500D1A" w:rsidR="008077B8" w:rsidRDefault="008077B8" w:rsidP="008077B8">
      <w:r w:rsidRPr="008077B8">
        <w:t xml:space="preserve">The world is coming together to fight </w:t>
      </w:r>
      <w:r>
        <w:t xml:space="preserve">COVID-19.  </w:t>
      </w:r>
    </w:p>
    <w:p w14:paraId="3A63175A" w14:textId="77777777" w:rsidR="008077B8" w:rsidRDefault="008077B8" w:rsidP="008077B8"/>
    <w:p w14:paraId="4BA1DEE3" w14:textId="4FAB548C" w:rsidR="008077B8" w:rsidRDefault="008077B8" w:rsidP="008077B8">
      <w:r>
        <w:lastRenderedPageBreak/>
        <w:t xml:space="preserve">SARS-CoV-2 doesn’t carry a passport or recognise frontiers but cooperation between nations is in abundance in combating the epidemic. The level of free sharing of research, knowledge and skills across the world is staggering, and this </w:t>
      </w:r>
      <w:r w:rsidR="008809F6">
        <w:t>course</w:t>
      </w:r>
      <w:r>
        <w:t xml:space="preserve"> is an example of people from different parts of the world unselfishly pooling their knowledge and sharing their precious time and energy to help others understand this subject. </w:t>
      </w:r>
    </w:p>
    <w:p w14:paraId="54462084" w14:textId="77777777" w:rsidR="008077B8" w:rsidRDefault="008077B8" w:rsidP="008077B8"/>
    <w:p w14:paraId="697A6536" w14:textId="3625D930" w:rsidR="008077B8" w:rsidRDefault="008077B8" w:rsidP="008077B8">
      <w:r>
        <w:t>COVID-19 will make us realise that people are not islands. Infectious disease is a salutary reminder of our interconnectedness. It might even help us to recover a sense of society.</w:t>
      </w:r>
      <w:r w:rsidR="00D25F1E" w:rsidRPr="00D25F1E">
        <w:t xml:space="preserve"> </w:t>
      </w:r>
      <w:r w:rsidR="00D25F1E">
        <w:t xml:space="preserve">We might even get to know our neighbours better. </w:t>
      </w:r>
    </w:p>
    <w:p w14:paraId="488F896A" w14:textId="45977057" w:rsidR="008077B8" w:rsidRDefault="008077B8" w:rsidP="008077B8"/>
    <w:p w14:paraId="2D5AE867" w14:textId="08BAD447" w:rsidR="008077B8" w:rsidRDefault="008077B8" w:rsidP="008077B8">
      <w:r>
        <w:t xml:space="preserve">COVID-19 has encouraged altruism. The UKs NHS call for volunteers resulted in an army of 750k people signing up in just 5 days. </w:t>
      </w:r>
      <w:r w:rsidRPr="008077B8">
        <w:t>Elderly shopping slots, singing with your neighbours</w:t>
      </w:r>
      <w:r w:rsidR="00D25F1E">
        <w:t>, clapping the health service,</w:t>
      </w:r>
      <w:r w:rsidRPr="008077B8">
        <w:t xml:space="preserve"> and decreas</w:t>
      </w:r>
      <w:r w:rsidR="00D25F1E">
        <w:t xml:space="preserve">es in </w:t>
      </w:r>
      <w:r w:rsidR="00B76174">
        <w:t>pollution</w:t>
      </w:r>
      <w:r w:rsidRPr="008077B8">
        <w:t xml:space="preserve"> are among the positive effects.</w:t>
      </w:r>
    </w:p>
    <w:p w14:paraId="00DC2096" w14:textId="77777777" w:rsidR="008077B8" w:rsidRDefault="008077B8" w:rsidP="008077B8"/>
    <w:p w14:paraId="6E6A60EF" w14:textId="7AB410AC" w:rsidR="008077B8" w:rsidRDefault="008077B8" w:rsidP="008077B8">
      <w:r>
        <w:t>We might even find out that our local woods are more beautiful than foreign beaches, and that local farmers grow better and cheaper food than that which is shipped across the globe.</w:t>
      </w:r>
    </w:p>
    <w:p w14:paraId="681F2BAD" w14:textId="77777777" w:rsidR="008077B8" w:rsidRDefault="008077B8" w:rsidP="008077B8"/>
    <w:p w14:paraId="7295FB07" w14:textId="3E025845" w:rsidR="008077B8" w:rsidRDefault="008077B8" w:rsidP="008077B8">
      <w:r>
        <w:t>It may remind us of some neglected constituencies. Mortality and serious illness are far higher among the old, and those suffering from other diseases. The epidemic should remind us that the young and healthy are not the only stakeholders.</w:t>
      </w:r>
    </w:p>
    <w:p w14:paraId="7ECC1DC5" w14:textId="77777777" w:rsidR="008077B8" w:rsidRDefault="008077B8" w:rsidP="008077B8"/>
    <w:p w14:paraId="5850970F" w14:textId="15B7C182" w:rsidR="008077B8" w:rsidRDefault="008077B8" w:rsidP="008077B8">
      <w:r>
        <w:t xml:space="preserve">It may make future pandemics less likely. The lessons learned from COVID-19 should make us more realistic about the dangers of viruses crossing the barriers between species. Much has been learned about the containment and mitigation of infectious disease.  </w:t>
      </w:r>
    </w:p>
    <w:p w14:paraId="26C00500" w14:textId="77777777" w:rsidR="008077B8" w:rsidRDefault="008077B8" w:rsidP="008077B8"/>
    <w:p w14:paraId="7A60C5A6" w14:textId="7AA448C3" w:rsidR="008077B8" w:rsidRDefault="008077B8" w:rsidP="008077B8">
      <w:r>
        <w:t>It might make us more aware of our vulnerabilities, and that might make us humbler and less presumptuous.</w:t>
      </w:r>
    </w:p>
    <w:p w14:paraId="0B88586E" w14:textId="08B5238B" w:rsidR="008077B8" w:rsidRDefault="008077B8" w:rsidP="008077B8"/>
    <w:p w14:paraId="5DA7573A" w14:textId="360A7351" w:rsidR="004E3240" w:rsidRDefault="008077B8" w:rsidP="008077B8">
      <w:r>
        <w:t xml:space="preserve">Whilst the subject matter of this </w:t>
      </w:r>
      <w:r w:rsidR="008809F6">
        <w:t>course</w:t>
      </w:r>
      <w:r>
        <w:t xml:space="preserve"> is, </w:t>
      </w:r>
      <w:r w:rsidR="00D25F1E">
        <w:t>naturally</w:t>
      </w:r>
      <w:r>
        <w:t>, serious and sometimes hard</w:t>
      </w:r>
      <w:r w:rsidR="00D25F1E">
        <w:t>-</w:t>
      </w:r>
      <w:r>
        <w:t>hitting, we very much hope that you have enjoyed the learning</w:t>
      </w:r>
      <w:r w:rsidR="00D25F1E">
        <w:t xml:space="preserve">, </w:t>
      </w:r>
      <w:r>
        <w:t xml:space="preserve">and that you feel better equipped to deal with a world </w:t>
      </w:r>
      <w:r w:rsidR="00D25F1E">
        <w:t xml:space="preserve">that will be dominated by </w:t>
      </w:r>
      <w:r>
        <w:t>COVID-19</w:t>
      </w:r>
      <w:r w:rsidR="00D25F1E">
        <w:t xml:space="preserve"> and its effects for a long time yet. </w:t>
      </w:r>
    </w:p>
    <w:p w14:paraId="568C363A" w14:textId="3B176692" w:rsidR="00C04FA7" w:rsidRDefault="00C04FA7" w:rsidP="004E3240">
      <w:pPr>
        <w:pStyle w:val="Heading2"/>
      </w:pPr>
      <w:bookmarkStart w:id="141" w:name="_Toc37754601"/>
      <w:r>
        <w:t>Exercise 6</w:t>
      </w:r>
      <w:bookmarkEnd w:id="141"/>
      <w:r>
        <w:t xml:space="preserve"> </w:t>
      </w:r>
    </w:p>
    <w:p w14:paraId="6C031E28" w14:textId="0A93F73F" w:rsidR="008809F6" w:rsidRDefault="008809F6" w:rsidP="00C04FA7">
      <w:r>
        <w:t xml:space="preserve">Discuss the following: </w:t>
      </w:r>
    </w:p>
    <w:p w14:paraId="6980EC8C" w14:textId="094D46BD" w:rsidR="008809F6" w:rsidRDefault="008809F6" w:rsidP="00C04FA7"/>
    <w:p w14:paraId="749F75C8" w14:textId="5728F402" w:rsidR="008809F6" w:rsidRDefault="008809F6" w:rsidP="00C04FA7">
      <w:r>
        <w:t xml:space="preserve">1. What are the different ways of exiting COVID-19 </w:t>
      </w:r>
      <w:proofErr w:type="gramStart"/>
      <w:r>
        <w:t>lock-downs</w:t>
      </w:r>
      <w:proofErr w:type="gramEnd"/>
      <w:r>
        <w:t xml:space="preserve"> and what are their relative merits? Use the following source to help shape your arguments:  </w:t>
      </w:r>
      <w:r w:rsidRPr="008809F6">
        <w:t>https://www.bbc.co.uk/news/health-52183295</w:t>
      </w:r>
    </w:p>
    <w:p w14:paraId="14653274" w14:textId="77777777" w:rsidR="008809F6" w:rsidRDefault="008809F6" w:rsidP="00C04FA7"/>
    <w:p w14:paraId="18B762A7" w14:textId="609377BB" w:rsidR="008809F6" w:rsidRDefault="008809F6" w:rsidP="00C04FA7">
      <w:r>
        <w:t xml:space="preserve">2. With citations, historical comparison and supporting statistics, what positive and negative long-term impacts do you think COVID-19 will have on </w:t>
      </w:r>
      <w:proofErr w:type="spellStart"/>
      <w:r>
        <w:t>i</w:t>
      </w:r>
      <w:proofErr w:type="spellEnd"/>
      <w:r>
        <w:t>) your country ii) the world?</w:t>
      </w:r>
    </w:p>
    <w:p w14:paraId="28B92365" w14:textId="132D93CF" w:rsidR="004E3240" w:rsidRDefault="004E3240" w:rsidP="004E3240">
      <w:pPr>
        <w:pStyle w:val="Heading2"/>
      </w:pPr>
      <w:bookmarkStart w:id="142" w:name="_Toc37754602"/>
      <w:r>
        <w:lastRenderedPageBreak/>
        <w:t>Checkpoint 6</w:t>
      </w:r>
      <w:bookmarkEnd w:id="142"/>
      <w:r>
        <w:t xml:space="preserve"> </w:t>
      </w:r>
    </w:p>
    <w:p w14:paraId="0B230508" w14:textId="65326551" w:rsidR="004E3240" w:rsidRDefault="004E3240" w:rsidP="004E3240">
      <w:r>
        <w:t>1. The inflection point has been reached when</w:t>
      </w:r>
    </w:p>
    <w:p w14:paraId="14C60DF7" w14:textId="3D054B9F" w:rsidR="004E3240" w:rsidRDefault="004E3240" w:rsidP="004E3240">
      <w:pPr>
        <w:ind w:left="720"/>
      </w:pPr>
      <w:r>
        <w:t>The number of new daily cases starts to fall</w:t>
      </w:r>
    </w:p>
    <w:p w14:paraId="42BE8796" w14:textId="521ADA00" w:rsidR="004E3240" w:rsidRDefault="004E3240" w:rsidP="004E3240">
      <w:pPr>
        <w:ind w:left="720"/>
      </w:pPr>
      <w:r>
        <w:t xml:space="preserve">The cumulative number of cases starts to fall </w:t>
      </w:r>
    </w:p>
    <w:p w14:paraId="6F96834E" w14:textId="77777777" w:rsidR="004E3240" w:rsidRDefault="004E3240" w:rsidP="004E3240">
      <w:pPr>
        <w:ind w:left="720"/>
      </w:pPr>
      <w:r>
        <w:t xml:space="preserve">When the number of people infected in a population is at its minimum </w:t>
      </w:r>
    </w:p>
    <w:p w14:paraId="7C383135" w14:textId="77777777" w:rsidR="004E3240" w:rsidRDefault="004E3240" w:rsidP="004E3240">
      <w:pPr>
        <w:ind w:left="720"/>
      </w:pPr>
      <w:r>
        <w:t>When everyone has recovered from the infection</w:t>
      </w:r>
    </w:p>
    <w:p w14:paraId="5984AD1E" w14:textId="27E8845F" w:rsidR="004E3240" w:rsidRPr="004E3240" w:rsidRDefault="004E3240" w:rsidP="004E3240">
      <w:pPr>
        <w:ind w:left="720"/>
        <w:rPr>
          <w:b/>
          <w:bCs/>
        </w:rPr>
      </w:pPr>
      <w:r w:rsidRPr="004E3240">
        <w:rPr>
          <w:b/>
          <w:bCs/>
        </w:rPr>
        <w:t xml:space="preserve">The number of people of infected people in a population is at its peak  </w:t>
      </w:r>
    </w:p>
    <w:p w14:paraId="04ADDAB8" w14:textId="1CAC64EA" w:rsidR="004E3240" w:rsidRDefault="004E3240" w:rsidP="004E3240">
      <w:pPr>
        <w:ind w:left="720"/>
      </w:pPr>
    </w:p>
    <w:p w14:paraId="1CA834F5" w14:textId="32F5E31F" w:rsidR="004E3240" w:rsidRDefault="004E3240" w:rsidP="004E3240">
      <w:r>
        <w:t>2. Which of the following is not a factor that determines the spread and effect of a pandemic in a country</w:t>
      </w:r>
    </w:p>
    <w:p w14:paraId="2C08C4B7" w14:textId="77777777" w:rsidR="004E3240" w:rsidRDefault="004E3240" w:rsidP="004E3240">
      <w:pPr>
        <w:ind w:left="720"/>
      </w:pPr>
      <w:r>
        <w:t xml:space="preserve">Population size </w:t>
      </w:r>
    </w:p>
    <w:p w14:paraId="676F5BBF" w14:textId="0ACEEC13" w:rsidR="004E3240" w:rsidRPr="004E3240" w:rsidRDefault="004E3240" w:rsidP="004E3240">
      <w:pPr>
        <w:ind w:left="720"/>
        <w:rPr>
          <w:b/>
          <w:bCs/>
        </w:rPr>
      </w:pPr>
      <w:r w:rsidRPr="004E3240">
        <w:rPr>
          <w:b/>
          <w:bCs/>
        </w:rPr>
        <w:t xml:space="preserve">Degree of industrialisation </w:t>
      </w:r>
    </w:p>
    <w:p w14:paraId="361FA23A" w14:textId="77777777" w:rsidR="004E3240" w:rsidRDefault="004E3240" w:rsidP="004E3240">
      <w:pPr>
        <w:ind w:left="720"/>
      </w:pPr>
      <w:r>
        <w:t xml:space="preserve">Urbanisation </w:t>
      </w:r>
    </w:p>
    <w:p w14:paraId="769F5DDD" w14:textId="11FD7145" w:rsidR="004E3240" w:rsidRDefault="004E3240" w:rsidP="004E3240">
      <w:pPr>
        <w:ind w:left="720"/>
      </w:pPr>
      <w:r>
        <w:t xml:space="preserve">Demographics   </w:t>
      </w:r>
    </w:p>
    <w:p w14:paraId="7F76EB17" w14:textId="77777777" w:rsidR="004E3240" w:rsidRDefault="004E3240" w:rsidP="004E3240">
      <w:pPr>
        <w:ind w:left="720"/>
      </w:pPr>
      <w:r>
        <w:t>Healthcare factors such as physicians, and hospital beds per capita</w:t>
      </w:r>
    </w:p>
    <w:p w14:paraId="63D4AFD8" w14:textId="77777777" w:rsidR="004E3240" w:rsidRDefault="004E3240" w:rsidP="004E3240"/>
    <w:p w14:paraId="07AB31CA"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02BFD034" w14:textId="77777777" w:rsidR="004E3240" w:rsidRDefault="004E3240" w:rsidP="004E3240">
      <w:pPr>
        <w:ind w:left="720"/>
      </w:pPr>
      <w:r>
        <w:t>42</w:t>
      </w:r>
    </w:p>
    <w:p w14:paraId="13A303BB" w14:textId="0A2DEF18" w:rsidR="004E3240" w:rsidRDefault="004E3240" w:rsidP="004E3240">
      <w:pPr>
        <w:ind w:left="720"/>
      </w:pPr>
      <w:r>
        <w:t>64</w:t>
      </w:r>
    </w:p>
    <w:p w14:paraId="1F3A2138" w14:textId="253A202E" w:rsidR="004E3240" w:rsidRPr="004E3240" w:rsidRDefault="004E3240" w:rsidP="004E3240">
      <w:pPr>
        <w:ind w:left="720"/>
        <w:rPr>
          <w:b/>
          <w:bCs/>
        </w:rPr>
      </w:pPr>
      <w:r w:rsidRPr="004E3240">
        <w:rPr>
          <w:b/>
          <w:bCs/>
        </w:rPr>
        <w:t>65</w:t>
      </w:r>
    </w:p>
    <w:p w14:paraId="6FD2D02F" w14:textId="77777777" w:rsidR="004E3240" w:rsidRDefault="004E3240" w:rsidP="004E3240">
      <w:pPr>
        <w:ind w:left="720"/>
      </w:pPr>
      <w:r>
        <w:t>19</w:t>
      </w:r>
    </w:p>
    <w:p w14:paraId="53302F15" w14:textId="05899536" w:rsidR="004E3240" w:rsidRDefault="004E3240" w:rsidP="004E3240">
      <w:pPr>
        <w:ind w:left="720"/>
      </w:pPr>
      <w:r>
        <w:t>29</w:t>
      </w:r>
    </w:p>
    <w:p w14:paraId="6B4F52F5" w14:textId="12C4B16C" w:rsidR="004E3240" w:rsidRDefault="004E3240" w:rsidP="004E3240">
      <w:r>
        <w:t xml:space="preserve"> </w:t>
      </w:r>
    </w:p>
    <w:p w14:paraId="1ED736C1" w14:textId="34C138E7" w:rsidR="004E3240" w:rsidRDefault="004E3240" w:rsidP="004E3240">
      <w:r>
        <w:t xml:space="preserve">4. South Korea’s success in managing COVID-19 is due to </w:t>
      </w:r>
    </w:p>
    <w:p w14:paraId="6886681E" w14:textId="77985E17" w:rsidR="004E3240" w:rsidRDefault="004E3240" w:rsidP="004E3240">
      <w:pPr>
        <w:ind w:left="720"/>
      </w:pPr>
      <w:r>
        <w:t xml:space="preserve">An excellent public health system </w:t>
      </w:r>
    </w:p>
    <w:p w14:paraId="73B0D0E1" w14:textId="0463176D" w:rsidR="004E3240" w:rsidRPr="004E3240" w:rsidRDefault="004E3240" w:rsidP="004E3240">
      <w:pPr>
        <w:ind w:left="720"/>
        <w:rPr>
          <w:b/>
          <w:bCs/>
        </w:rPr>
      </w:pPr>
      <w:r w:rsidRPr="004E3240">
        <w:rPr>
          <w:b/>
          <w:bCs/>
        </w:rPr>
        <w:t xml:space="preserve">Extensive testing, contact tracing, isolation, and the use of apps </w:t>
      </w:r>
    </w:p>
    <w:p w14:paraId="3E610AE2" w14:textId="63BA2C55" w:rsidR="00EA19FE" w:rsidRDefault="004E3240" w:rsidP="004E3240">
      <w:pPr>
        <w:ind w:left="720"/>
      </w:pPr>
      <w:r>
        <w:t xml:space="preserve">Strong enforcement of social distancing rules </w:t>
      </w:r>
    </w:p>
    <w:p w14:paraId="7843AF7D" w14:textId="144B6E4F" w:rsidR="004E3240" w:rsidRDefault="004E3240" w:rsidP="004E3240">
      <w:pPr>
        <w:ind w:left="720"/>
      </w:pPr>
      <w:r>
        <w:t xml:space="preserve">The use of apps </w:t>
      </w:r>
    </w:p>
    <w:p w14:paraId="2CD38F50" w14:textId="28EE7FFA" w:rsidR="004E3240" w:rsidRDefault="004E3240" w:rsidP="004E3240">
      <w:pPr>
        <w:ind w:left="720"/>
      </w:pPr>
      <w:r>
        <w:t>Using phone-based GPS and heavy fines to ensure infected people stay at home</w:t>
      </w:r>
    </w:p>
    <w:p w14:paraId="2CECD6BC" w14:textId="60B0596F" w:rsidR="004E3240" w:rsidRDefault="004E3240" w:rsidP="008077B8"/>
    <w:p w14:paraId="75E00435" w14:textId="389E445B" w:rsidR="004E3240" w:rsidRDefault="004E3240" w:rsidP="008077B8">
      <w:r>
        <w:t xml:space="preserve">5. A smartphone app used extensively in South Korea is called </w:t>
      </w:r>
    </w:p>
    <w:p w14:paraId="2E322F86" w14:textId="0F4476B3" w:rsidR="004E3240" w:rsidRDefault="004E3240" w:rsidP="004E3240">
      <w:pPr>
        <w:ind w:left="720"/>
      </w:pPr>
      <w:r>
        <w:t>COVID-trace</w:t>
      </w:r>
    </w:p>
    <w:p w14:paraId="3FA163A9" w14:textId="77777777" w:rsidR="004E3240" w:rsidRDefault="004E3240" w:rsidP="004E3240">
      <w:pPr>
        <w:ind w:left="720"/>
      </w:pPr>
      <w:proofErr w:type="gramStart"/>
      <w:r>
        <w:t>Infected-x</w:t>
      </w:r>
      <w:proofErr w:type="gramEnd"/>
      <w:r>
        <w:t xml:space="preserve"> </w:t>
      </w:r>
    </w:p>
    <w:p w14:paraId="2D7912A0" w14:textId="77777777" w:rsidR="004E3240" w:rsidRDefault="004E3240" w:rsidP="004E3240">
      <w:pPr>
        <w:ind w:left="720"/>
      </w:pPr>
      <w:proofErr w:type="gramStart"/>
      <w:r>
        <w:t>Safe-distance</w:t>
      </w:r>
      <w:proofErr w:type="gramEnd"/>
      <w:r>
        <w:t xml:space="preserve"> </w:t>
      </w:r>
    </w:p>
    <w:p w14:paraId="18CC61DD" w14:textId="77777777" w:rsidR="004E3240" w:rsidRDefault="004E3240" w:rsidP="004E3240">
      <w:pPr>
        <w:ind w:left="720"/>
      </w:pPr>
      <w:proofErr w:type="spellStart"/>
      <w:r>
        <w:t>i</w:t>
      </w:r>
      <w:proofErr w:type="spellEnd"/>
      <w:r>
        <w:t xml:space="preserve">-Antibody </w:t>
      </w:r>
    </w:p>
    <w:p w14:paraId="2AB11A7F" w14:textId="26413244" w:rsidR="004E3240" w:rsidRPr="004E3240" w:rsidRDefault="004E3240" w:rsidP="004E3240">
      <w:pPr>
        <w:ind w:left="720"/>
        <w:rPr>
          <w:b/>
          <w:bCs/>
        </w:rPr>
      </w:pPr>
      <w:r w:rsidRPr="004E3240">
        <w:rPr>
          <w:b/>
          <w:bCs/>
        </w:rPr>
        <w:t>Corona 100m</w:t>
      </w:r>
    </w:p>
    <w:p w14:paraId="51F0DEEF" w14:textId="55EA050F" w:rsidR="004E3240" w:rsidRDefault="004E3240" w:rsidP="008077B8"/>
    <w:p w14:paraId="66AB3B02" w14:textId="270AE5FF" w:rsidR="004E3240" w:rsidRDefault="004E3240" w:rsidP="004E3240">
      <w:r>
        <w:t xml:space="preserve">6. Which of the following is not a priority recommended consideration for policy makers </w:t>
      </w:r>
    </w:p>
    <w:p w14:paraId="03DFCD9E" w14:textId="42DE568D" w:rsidR="004E3240" w:rsidRDefault="004E3240" w:rsidP="004E3240">
      <w:pPr>
        <w:ind w:left="720"/>
      </w:pPr>
      <w:r>
        <w:t xml:space="preserve">Movement restrictions including isolating vulnerable people </w:t>
      </w:r>
    </w:p>
    <w:p w14:paraId="3BDFD707" w14:textId="27140C89" w:rsidR="004E3240" w:rsidRDefault="004E3240" w:rsidP="004E3240">
      <w:pPr>
        <w:ind w:left="720"/>
      </w:pPr>
      <w:r>
        <w:t xml:space="preserve">Implementing social distancing </w:t>
      </w:r>
    </w:p>
    <w:p w14:paraId="107AFE3C" w14:textId="13ABCB60" w:rsidR="004E3240" w:rsidRPr="004E3240" w:rsidRDefault="004E3240" w:rsidP="004E3240">
      <w:pPr>
        <w:ind w:left="720"/>
        <w:rPr>
          <w:b/>
          <w:bCs/>
        </w:rPr>
      </w:pPr>
      <w:r w:rsidRPr="004E3240">
        <w:rPr>
          <w:b/>
          <w:bCs/>
        </w:rPr>
        <w:t xml:space="preserve">Immediate testing of just the most vulnerable </w:t>
      </w:r>
    </w:p>
    <w:p w14:paraId="1548FCF7" w14:textId="4934FA81" w:rsidR="004E3240" w:rsidRDefault="004E3240" w:rsidP="004E3240">
      <w:pPr>
        <w:ind w:left="720"/>
      </w:pPr>
      <w:r>
        <w:t xml:space="preserve">Public Health campaigns, particularly on social distancing and hand washing </w:t>
      </w:r>
    </w:p>
    <w:p w14:paraId="2C1D45E8" w14:textId="566FA771" w:rsidR="004E3240" w:rsidRDefault="004E3240" w:rsidP="004E3240">
      <w:pPr>
        <w:ind w:left="720"/>
      </w:pPr>
      <w:r>
        <w:t xml:space="preserve">Preparing for rapid increase of the virus </w:t>
      </w:r>
    </w:p>
    <w:p w14:paraId="4A7753E1" w14:textId="68262B72" w:rsidR="004E3240" w:rsidRDefault="004E3240" w:rsidP="008077B8"/>
    <w:p w14:paraId="1B5D9D04" w14:textId="399C1FDA" w:rsidR="004E3240" w:rsidRDefault="004E3240" w:rsidP="008077B8">
      <w:r>
        <w:lastRenderedPageBreak/>
        <w:t xml:space="preserve">7. If widescale lockdown is ended abruptly without widespread vaccination or control measures is likely to result in </w:t>
      </w:r>
    </w:p>
    <w:p w14:paraId="6C1A8259" w14:textId="1B9880CC" w:rsidR="004E3240" w:rsidRDefault="004E3240" w:rsidP="004E3240">
      <w:pPr>
        <w:ind w:left="720"/>
      </w:pPr>
      <w:r>
        <w:t xml:space="preserve">A decline in new infections </w:t>
      </w:r>
    </w:p>
    <w:p w14:paraId="3A00EAAB" w14:textId="2E7F10A6" w:rsidR="004E3240" w:rsidRDefault="004E3240" w:rsidP="004E3240">
      <w:pPr>
        <w:ind w:left="720"/>
      </w:pPr>
      <w:r>
        <w:t xml:space="preserve">More people moving from the infection set into the recovered set </w:t>
      </w:r>
    </w:p>
    <w:p w14:paraId="042D02D3" w14:textId="604D348F" w:rsidR="004E3240" w:rsidRPr="004E3240" w:rsidRDefault="004E3240" w:rsidP="004E3240">
      <w:pPr>
        <w:ind w:left="720"/>
        <w:rPr>
          <w:b/>
          <w:bCs/>
        </w:rPr>
      </w:pPr>
      <w:r w:rsidRPr="004E3240">
        <w:rPr>
          <w:b/>
          <w:bCs/>
        </w:rPr>
        <w:t xml:space="preserve">A new outbreak in infections </w:t>
      </w:r>
    </w:p>
    <w:p w14:paraId="113B873E" w14:textId="5F869A2B" w:rsidR="004E3240" w:rsidRDefault="004E3240" w:rsidP="004E3240">
      <w:pPr>
        <w:ind w:left="720"/>
      </w:pPr>
      <w:r>
        <w:t xml:space="preserve">Widespread social disorder </w:t>
      </w:r>
    </w:p>
    <w:p w14:paraId="6E03E30F" w14:textId="4A5A4867" w:rsidR="004E3240" w:rsidRDefault="004E3240" w:rsidP="004E3240">
      <w:pPr>
        <w:ind w:left="720"/>
      </w:pPr>
      <w:r>
        <w:t>Disruption of supply chains</w:t>
      </w:r>
    </w:p>
    <w:p w14:paraId="04986F3D" w14:textId="66F02623" w:rsidR="004E3240" w:rsidRDefault="004E3240" w:rsidP="008077B8"/>
    <w:p w14:paraId="25F408A6" w14:textId="6AF97C4D" w:rsidR="004E3240" w:rsidRDefault="004E3240" w:rsidP="008077B8">
      <w:r>
        <w:t>8. A smartphone app could be a key tool in phasing-out lockdown because it could be used to</w:t>
      </w:r>
    </w:p>
    <w:p w14:paraId="7E100755" w14:textId="30D97119" w:rsidR="004E3240" w:rsidRDefault="004E3240" w:rsidP="004E3240">
      <w:pPr>
        <w:ind w:left="720"/>
      </w:pPr>
      <w:r>
        <w:t xml:space="preserve">Pass on public information messages </w:t>
      </w:r>
    </w:p>
    <w:p w14:paraId="20D493DE" w14:textId="1288A2FF" w:rsidR="004E3240" w:rsidRDefault="004E3240" w:rsidP="004E3240">
      <w:pPr>
        <w:ind w:left="720"/>
      </w:pPr>
      <w:r>
        <w:t>Enable people to discuss their experiences of COVID-19</w:t>
      </w:r>
    </w:p>
    <w:p w14:paraId="1F981156" w14:textId="23F42203" w:rsidR="004E3240" w:rsidRPr="004E3240" w:rsidRDefault="004E3240" w:rsidP="004E3240">
      <w:pPr>
        <w:ind w:left="720"/>
        <w:rPr>
          <w:b/>
          <w:bCs/>
        </w:rPr>
      </w:pPr>
      <w:r w:rsidRPr="004E3240">
        <w:rPr>
          <w:b/>
          <w:bCs/>
        </w:rPr>
        <w:t xml:space="preserve">Alert and advise people who have been in close contact with an infected person </w:t>
      </w:r>
    </w:p>
    <w:p w14:paraId="1F5C4219" w14:textId="2C5F5386" w:rsidR="004E3240" w:rsidRDefault="004E3240" w:rsidP="004E3240">
      <w:pPr>
        <w:ind w:left="720"/>
      </w:pPr>
      <w:r>
        <w:t xml:space="preserve">Establish an online market for pandemic fighting equipment </w:t>
      </w:r>
    </w:p>
    <w:p w14:paraId="27D77E86" w14:textId="3A016528" w:rsidR="004E3240" w:rsidRDefault="004E3240" w:rsidP="004E3240">
      <w:pPr>
        <w:ind w:left="720"/>
      </w:pPr>
      <w:r>
        <w:t xml:space="preserve">Name those people who are infected, so others stay away from them </w:t>
      </w:r>
    </w:p>
    <w:p w14:paraId="32DE1951" w14:textId="0D7E1378" w:rsidR="004E3240" w:rsidRDefault="004E3240" w:rsidP="004E3240"/>
    <w:p w14:paraId="38BD8A4E" w14:textId="1D991643" w:rsidR="004E3240" w:rsidRDefault="004E3240" w:rsidP="004E3240">
      <w:r>
        <w:t xml:space="preserve">9. An app could be part of a strategy to </w:t>
      </w:r>
    </w:p>
    <w:p w14:paraId="2585AFE5" w14:textId="77777777" w:rsidR="004E3240" w:rsidRDefault="004E3240" w:rsidP="004E3240">
      <w:pPr>
        <w:ind w:left="720"/>
      </w:pPr>
      <w:r>
        <w:t xml:space="preserve">Control small groups of people </w:t>
      </w:r>
    </w:p>
    <w:p w14:paraId="32D9204E" w14:textId="1FAE867F" w:rsidR="004E3240" w:rsidRDefault="004E3240" w:rsidP="004E3240">
      <w:pPr>
        <w:ind w:left="720"/>
      </w:pPr>
      <w:r>
        <w:t xml:space="preserve">Limit social interaction </w:t>
      </w:r>
    </w:p>
    <w:p w14:paraId="63ED6BB0" w14:textId="1A081AD0" w:rsidR="004E3240" w:rsidRDefault="004E3240" w:rsidP="004E3240">
      <w:pPr>
        <w:ind w:left="720"/>
      </w:pPr>
      <w:r>
        <w:t xml:space="preserve">Control large groups of people </w:t>
      </w:r>
    </w:p>
    <w:p w14:paraId="754B1011" w14:textId="2CAD2FD8" w:rsidR="004E3240" w:rsidRPr="004E3240" w:rsidRDefault="004E3240" w:rsidP="004E3240">
      <w:pPr>
        <w:ind w:left="720"/>
        <w:rPr>
          <w:b/>
          <w:bCs/>
        </w:rPr>
      </w:pPr>
      <w:r w:rsidRPr="004E3240">
        <w:rPr>
          <w:b/>
          <w:bCs/>
        </w:rPr>
        <w:t xml:space="preserve">Take a segmented </w:t>
      </w:r>
      <w:r w:rsidR="009E40D2">
        <w:rPr>
          <w:b/>
          <w:bCs/>
        </w:rPr>
        <w:t xml:space="preserve">and phased </w:t>
      </w:r>
      <w:r w:rsidRPr="004E3240">
        <w:rPr>
          <w:b/>
          <w:bCs/>
        </w:rPr>
        <w:t xml:space="preserve">approach to controlling movements  </w:t>
      </w:r>
    </w:p>
    <w:p w14:paraId="0BB1CB28" w14:textId="516927BB" w:rsidR="004E3240" w:rsidRDefault="004E3240" w:rsidP="004E3240">
      <w:pPr>
        <w:ind w:left="720"/>
      </w:pPr>
      <w:r>
        <w:t xml:space="preserve">Ensure people don’t wander too far from their homes </w:t>
      </w:r>
    </w:p>
    <w:p w14:paraId="324D1345" w14:textId="5E2B9EC4" w:rsidR="004E3240" w:rsidRDefault="004E3240" w:rsidP="004E3240"/>
    <w:p w14:paraId="4A76AF14" w14:textId="41FFD42B" w:rsidR="004E3240" w:rsidRDefault="004E3240" w:rsidP="004E3240">
      <w:r>
        <w:t xml:space="preserve">10. When the UK government called for people to help the National Health Service, ____ people volunteered </w:t>
      </w:r>
    </w:p>
    <w:p w14:paraId="451A0F9E" w14:textId="5A702F90" w:rsidR="004E3240" w:rsidRDefault="004E3240" w:rsidP="004E3240">
      <w:pPr>
        <w:ind w:left="720"/>
      </w:pPr>
      <w:r>
        <w:t>300000</w:t>
      </w:r>
    </w:p>
    <w:p w14:paraId="11F484C6" w14:textId="77777777" w:rsidR="004E3240" w:rsidRPr="004E3240" w:rsidRDefault="004E3240" w:rsidP="004E3240">
      <w:pPr>
        <w:ind w:left="720"/>
        <w:rPr>
          <w:b/>
          <w:bCs/>
        </w:rPr>
      </w:pPr>
      <w:r w:rsidRPr="004E3240">
        <w:rPr>
          <w:b/>
          <w:bCs/>
        </w:rPr>
        <w:t>750000</w:t>
      </w:r>
    </w:p>
    <w:p w14:paraId="13D60674" w14:textId="13423D83" w:rsidR="004E3240" w:rsidRDefault="004E3240" w:rsidP="004E3240">
      <w:pPr>
        <w:ind w:left="720"/>
      </w:pPr>
      <w:r>
        <w:t>250000</w:t>
      </w:r>
    </w:p>
    <w:p w14:paraId="14C252C1" w14:textId="5431E953" w:rsidR="004E3240" w:rsidRDefault="004E3240" w:rsidP="004E3240">
      <w:pPr>
        <w:ind w:left="720"/>
      </w:pPr>
      <w:r>
        <w:t>220000</w:t>
      </w:r>
    </w:p>
    <w:p w14:paraId="7EA7437D" w14:textId="77D2AF1E" w:rsidR="004E3240" w:rsidRDefault="004E3240" w:rsidP="004E3240">
      <w:pPr>
        <w:ind w:left="720"/>
      </w:pPr>
      <w:r>
        <w:t>280000</w:t>
      </w:r>
    </w:p>
    <w:p w14:paraId="7435C6C1" w14:textId="77777777" w:rsidR="008809F6" w:rsidRDefault="008809F6">
      <w:pPr>
        <w:rPr>
          <w:rFonts w:eastAsiaTheme="majorEastAsia" w:cs="Times New Roman (Headings CS)"/>
          <w:b/>
          <w:bCs/>
          <w:sz w:val="56"/>
          <w:szCs w:val="32"/>
        </w:rPr>
      </w:pPr>
      <w:r>
        <w:br w:type="page"/>
      </w:r>
    </w:p>
    <w:p w14:paraId="0CEA6682" w14:textId="5EA17C98" w:rsidR="00EA19FE" w:rsidRDefault="00EA19FE" w:rsidP="00EA19FE">
      <w:pPr>
        <w:pStyle w:val="Heading1"/>
      </w:pPr>
      <w:bookmarkStart w:id="143" w:name="_Toc37754603"/>
      <w:r>
        <w:lastRenderedPageBreak/>
        <w:t>Answers to Questions</w:t>
      </w:r>
      <w:bookmarkEnd w:id="143"/>
    </w:p>
    <w:p w14:paraId="039ACA62" w14:textId="31C52A83" w:rsidR="00EA19FE" w:rsidRDefault="00EA19FE" w:rsidP="00EA19FE">
      <w:pPr>
        <w:pStyle w:val="Heading2"/>
      </w:pPr>
      <w:bookmarkStart w:id="144" w:name="_Toc37754604"/>
      <w:r>
        <w:t>Checkpoint 1</w:t>
      </w:r>
      <w:bookmarkEnd w:id="144"/>
    </w:p>
    <w:p w14:paraId="73FCA6A6" w14:textId="3E921DF3" w:rsidR="00EA19FE" w:rsidRDefault="00EA19FE" w:rsidP="008077B8"/>
    <w:p w14:paraId="503147A4" w14:textId="77777777" w:rsidR="00EA19FE" w:rsidRDefault="00EA19FE" w:rsidP="00EA19FE">
      <w:r>
        <w:t>1. Which of the following is not a necessary feature of living things</w:t>
      </w:r>
    </w:p>
    <w:p w14:paraId="0D964083" w14:textId="77777777" w:rsidR="00EA19FE" w:rsidRDefault="00EA19FE" w:rsidP="00EA19FE">
      <w:pPr>
        <w:ind w:left="720"/>
      </w:pPr>
      <w:r>
        <w:t xml:space="preserve">Growth </w:t>
      </w:r>
    </w:p>
    <w:p w14:paraId="5835A493" w14:textId="77777777" w:rsidR="00EA19FE" w:rsidRDefault="00EA19FE" w:rsidP="00EA19FE">
      <w:pPr>
        <w:ind w:left="720"/>
      </w:pPr>
      <w:r>
        <w:t>Reproduction</w:t>
      </w:r>
    </w:p>
    <w:p w14:paraId="1CF78414" w14:textId="131E9069" w:rsidR="00EA19FE" w:rsidRPr="00EA19FE" w:rsidRDefault="00EA19FE" w:rsidP="00EA19FE">
      <w:pPr>
        <w:ind w:left="720"/>
        <w:rPr>
          <w:b/>
          <w:bCs/>
        </w:rPr>
      </w:pPr>
      <w:r w:rsidRPr="00EA19FE">
        <w:rPr>
          <w:b/>
          <w:bCs/>
        </w:rPr>
        <w:t>Central nervous system</w:t>
      </w:r>
    </w:p>
    <w:p w14:paraId="5E92C396" w14:textId="77777777" w:rsidR="00EA19FE" w:rsidRDefault="00EA19FE" w:rsidP="00EA19FE">
      <w:pPr>
        <w:ind w:left="720"/>
      </w:pPr>
      <w:r>
        <w:t xml:space="preserve">Cells  </w:t>
      </w:r>
    </w:p>
    <w:p w14:paraId="3F6646E8" w14:textId="77777777" w:rsidR="00EA19FE" w:rsidRDefault="00EA19FE" w:rsidP="00EA19FE">
      <w:pPr>
        <w:ind w:left="720"/>
      </w:pPr>
      <w:r>
        <w:t xml:space="preserve">Genes  </w:t>
      </w:r>
    </w:p>
    <w:p w14:paraId="51BAFDF5" w14:textId="77777777" w:rsidR="00EA19FE" w:rsidRDefault="00EA19FE" w:rsidP="00EA19FE">
      <w:pPr>
        <w:ind w:left="720"/>
      </w:pPr>
    </w:p>
    <w:p w14:paraId="0DAD8B61" w14:textId="77777777" w:rsidR="00EA19FE" w:rsidRDefault="00EA19FE" w:rsidP="00EA19FE">
      <w:r>
        <w:t>2. What is the basic unit of life?</w:t>
      </w:r>
    </w:p>
    <w:p w14:paraId="55C8C6E1" w14:textId="77777777" w:rsidR="00EA19FE" w:rsidRDefault="00EA19FE" w:rsidP="00EA19FE">
      <w:pPr>
        <w:ind w:left="720"/>
      </w:pPr>
      <w:r>
        <w:t>DNA</w:t>
      </w:r>
    </w:p>
    <w:p w14:paraId="128279E3" w14:textId="77777777" w:rsidR="00EA19FE" w:rsidRDefault="00EA19FE" w:rsidP="00EA19FE">
      <w:pPr>
        <w:ind w:left="720"/>
      </w:pPr>
      <w:r>
        <w:t>RNA</w:t>
      </w:r>
    </w:p>
    <w:p w14:paraId="328AAC44" w14:textId="1696D9A0" w:rsidR="00EA19FE" w:rsidRPr="00EA19FE" w:rsidRDefault="00EA19FE" w:rsidP="00EA19FE">
      <w:pPr>
        <w:ind w:left="720"/>
        <w:rPr>
          <w:b/>
          <w:bCs/>
        </w:rPr>
      </w:pPr>
      <w:r w:rsidRPr="00EA19FE">
        <w:rPr>
          <w:b/>
          <w:bCs/>
        </w:rPr>
        <w:t>The cell</w:t>
      </w:r>
    </w:p>
    <w:p w14:paraId="0CFF8C64" w14:textId="77777777" w:rsidR="00EA19FE" w:rsidRDefault="00EA19FE" w:rsidP="00EA19FE">
      <w:pPr>
        <w:ind w:left="720"/>
      </w:pPr>
      <w:r>
        <w:t>Ribosomes</w:t>
      </w:r>
    </w:p>
    <w:p w14:paraId="42B98A15" w14:textId="77777777" w:rsidR="00EA19FE" w:rsidRDefault="00EA19FE" w:rsidP="00EA19FE">
      <w:pPr>
        <w:ind w:left="720"/>
      </w:pPr>
      <w:r>
        <w:t>Proteins</w:t>
      </w:r>
    </w:p>
    <w:p w14:paraId="62F3127B" w14:textId="77777777" w:rsidR="00EA19FE" w:rsidRDefault="00EA19FE" w:rsidP="00EA19FE">
      <w:pPr>
        <w:ind w:left="720"/>
      </w:pPr>
    </w:p>
    <w:p w14:paraId="2218E422" w14:textId="77777777" w:rsidR="00EA19FE" w:rsidRDefault="00EA19FE" w:rsidP="00EA19FE">
      <w:r>
        <w:t>3. Which of the following are not features of cells</w:t>
      </w:r>
    </w:p>
    <w:p w14:paraId="2FF4B1F6" w14:textId="77777777" w:rsidR="00EA19FE" w:rsidRDefault="00EA19FE" w:rsidP="00EA19FE">
      <w:pPr>
        <w:ind w:left="720"/>
      </w:pPr>
      <w:r>
        <w:t>Nucleus</w:t>
      </w:r>
    </w:p>
    <w:p w14:paraId="595BFA64" w14:textId="34277B8F" w:rsidR="00EA19FE" w:rsidRPr="00EA19FE" w:rsidRDefault="00EA19FE" w:rsidP="00EA19FE">
      <w:pPr>
        <w:ind w:left="720"/>
        <w:rPr>
          <w:b/>
          <w:bCs/>
        </w:rPr>
      </w:pPr>
      <w:r w:rsidRPr="00EA19FE">
        <w:rPr>
          <w:b/>
          <w:bCs/>
        </w:rPr>
        <w:t>Nerves</w:t>
      </w:r>
    </w:p>
    <w:p w14:paraId="38A1A7DE" w14:textId="77777777" w:rsidR="00EA19FE" w:rsidRDefault="00EA19FE" w:rsidP="00EA19FE">
      <w:pPr>
        <w:ind w:left="720"/>
      </w:pPr>
      <w:r>
        <w:t>DNA</w:t>
      </w:r>
    </w:p>
    <w:p w14:paraId="2CB1CBD0" w14:textId="77777777" w:rsidR="00EA19FE" w:rsidRDefault="00EA19FE" w:rsidP="00EA19FE">
      <w:pPr>
        <w:ind w:left="720"/>
      </w:pPr>
      <w:r>
        <w:t>RNA</w:t>
      </w:r>
    </w:p>
    <w:p w14:paraId="3BE4AE13" w14:textId="77777777" w:rsidR="00EA19FE" w:rsidRDefault="00EA19FE" w:rsidP="00EA19FE">
      <w:pPr>
        <w:ind w:left="720"/>
      </w:pPr>
      <w:r>
        <w:t xml:space="preserve">Proteins </w:t>
      </w:r>
    </w:p>
    <w:p w14:paraId="4EF6DBA1" w14:textId="77777777" w:rsidR="00EA19FE" w:rsidRDefault="00EA19FE" w:rsidP="00EA19FE">
      <w:pPr>
        <w:ind w:left="720"/>
      </w:pPr>
    </w:p>
    <w:p w14:paraId="6F548953" w14:textId="77777777" w:rsidR="00EA19FE" w:rsidRDefault="00EA19FE" w:rsidP="00EA19FE">
      <w:r>
        <w:t>4. Which of the following are not features of viruses</w:t>
      </w:r>
    </w:p>
    <w:p w14:paraId="19252D31" w14:textId="77777777" w:rsidR="00EA19FE" w:rsidRDefault="00EA19FE" w:rsidP="00EA19FE">
      <w:pPr>
        <w:ind w:left="720"/>
      </w:pPr>
      <w:r>
        <w:t>RNA</w:t>
      </w:r>
    </w:p>
    <w:p w14:paraId="424363FA" w14:textId="77777777" w:rsidR="00EA19FE" w:rsidRDefault="00EA19FE" w:rsidP="00EA19FE">
      <w:pPr>
        <w:ind w:left="720"/>
      </w:pPr>
      <w:r>
        <w:t>DNA</w:t>
      </w:r>
    </w:p>
    <w:p w14:paraId="2E5F49FC" w14:textId="6950E810" w:rsidR="00EA19FE" w:rsidRPr="00EA19FE" w:rsidRDefault="00EA19FE" w:rsidP="00EA19FE">
      <w:pPr>
        <w:ind w:left="720"/>
        <w:rPr>
          <w:b/>
          <w:bCs/>
        </w:rPr>
      </w:pPr>
      <w:r w:rsidRPr="00EA19FE">
        <w:rPr>
          <w:b/>
          <w:bCs/>
        </w:rPr>
        <w:t>Antibodies</w:t>
      </w:r>
    </w:p>
    <w:p w14:paraId="18A60C0F" w14:textId="77777777" w:rsidR="00EA19FE" w:rsidRDefault="00EA19FE" w:rsidP="00EA19FE">
      <w:pPr>
        <w:ind w:left="720"/>
      </w:pPr>
      <w:r>
        <w:t>Membranes</w:t>
      </w:r>
    </w:p>
    <w:p w14:paraId="3529682D" w14:textId="77777777" w:rsidR="00EA19FE" w:rsidRDefault="00EA19FE" w:rsidP="00EA19FE">
      <w:pPr>
        <w:ind w:left="720"/>
      </w:pPr>
      <w:r>
        <w:t>Proteins</w:t>
      </w:r>
    </w:p>
    <w:p w14:paraId="108E6031" w14:textId="77777777" w:rsidR="00EA19FE" w:rsidRDefault="00EA19FE" w:rsidP="00EA19FE">
      <w:pPr>
        <w:ind w:left="720"/>
      </w:pPr>
    </w:p>
    <w:p w14:paraId="410CE31C" w14:textId="77777777" w:rsidR="00EA19FE" w:rsidRDefault="00EA19FE" w:rsidP="00EA19FE">
      <w:r>
        <w:t>5. Which of the following two features does the SARS-CoV-2 virus have</w:t>
      </w:r>
    </w:p>
    <w:p w14:paraId="26718290" w14:textId="5FE3A58C" w:rsidR="00EA19FE" w:rsidRPr="00EA19FE" w:rsidRDefault="00EA19FE" w:rsidP="00EA19FE">
      <w:pPr>
        <w:ind w:left="720"/>
        <w:rPr>
          <w:b/>
          <w:bCs/>
        </w:rPr>
      </w:pPr>
      <w:r w:rsidRPr="00EA19FE">
        <w:rPr>
          <w:b/>
          <w:bCs/>
        </w:rPr>
        <w:t>RNA</w:t>
      </w:r>
    </w:p>
    <w:p w14:paraId="6BAA9C89" w14:textId="77777777" w:rsidR="00EA19FE" w:rsidRDefault="00EA19FE" w:rsidP="00EA19FE">
      <w:pPr>
        <w:ind w:left="720"/>
      </w:pPr>
      <w:r>
        <w:t xml:space="preserve">Brain </w:t>
      </w:r>
    </w:p>
    <w:p w14:paraId="0B4425E4" w14:textId="77777777" w:rsidR="00EA19FE" w:rsidRDefault="00EA19FE" w:rsidP="00EA19FE">
      <w:pPr>
        <w:ind w:left="720"/>
      </w:pPr>
      <w:r>
        <w:t xml:space="preserve">Antibodies </w:t>
      </w:r>
    </w:p>
    <w:p w14:paraId="506E4184" w14:textId="3B52CFBD" w:rsidR="00EA19FE" w:rsidRPr="00EA19FE" w:rsidRDefault="00EA19FE" w:rsidP="00EA19FE">
      <w:pPr>
        <w:ind w:left="720"/>
        <w:rPr>
          <w:b/>
          <w:bCs/>
        </w:rPr>
      </w:pPr>
      <w:r w:rsidRPr="00EA19FE">
        <w:rPr>
          <w:b/>
          <w:bCs/>
        </w:rPr>
        <w:t>Spikes</w:t>
      </w:r>
    </w:p>
    <w:p w14:paraId="30D44CCE" w14:textId="77777777" w:rsidR="00EA19FE" w:rsidRDefault="00EA19FE" w:rsidP="00EA19FE">
      <w:pPr>
        <w:ind w:left="720"/>
      </w:pPr>
      <w:r>
        <w:t>DNA</w:t>
      </w:r>
    </w:p>
    <w:p w14:paraId="5B934B3C" w14:textId="77777777" w:rsidR="00EA19FE" w:rsidRDefault="00EA19FE" w:rsidP="00EA19FE">
      <w:pPr>
        <w:ind w:left="720"/>
      </w:pPr>
    </w:p>
    <w:p w14:paraId="3CBA12D1" w14:textId="77777777" w:rsidR="00EA19FE" w:rsidRDefault="00EA19FE" w:rsidP="00EA19FE">
      <w:r>
        <w:t>6. How does a virus replicate?</w:t>
      </w:r>
    </w:p>
    <w:p w14:paraId="4970A37B" w14:textId="77777777" w:rsidR="00EA19FE" w:rsidRDefault="00EA19FE" w:rsidP="00EA19FE">
      <w:pPr>
        <w:ind w:left="720"/>
      </w:pPr>
      <w:r>
        <w:t>The same way as a human cell</w:t>
      </w:r>
    </w:p>
    <w:p w14:paraId="013C916F" w14:textId="72F8645E" w:rsidR="00EA19FE" w:rsidRPr="00EA19FE" w:rsidRDefault="00EA19FE" w:rsidP="00EA19FE">
      <w:pPr>
        <w:ind w:left="720"/>
        <w:rPr>
          <w:b/>
          <w:bCs/>
        </w:rPr>
      </w:pPr>
      <w:r w:rsidRPr="00EA19FE">
        <w:rPr>
          <w:b/>
          <w:bCs/>
        </w:rPr>
        <w:t>By injecting its own genetic codes into a cell’s nucleus</w:t>
      </w:r>
    </w:p>
    <w:p w14:paraId="0BA40A72" w14:textId="77777777" w:rsidR="00EA19FE" w:rsidRDefault="00EA19FE" w:rsidP="00EA19FE">
      <w:pPr>
        <w:ind w:left="720"/>
      </w:pPr>
      <w:r>
        <w:t>By finding proteins, so that It can create copies of itself</w:t>
      </w:r>
    </w:p>
    <w:p w14:paraId="2F3176F5" w14:textId="77777777" w:rsidR="00EA19FE" w:rsidRDefault="00EA19FE" w:rsidP="00EA19FE">
      <w:pPr>
        <w:ind w:left="720"/>
      </w:pPr>
      <w:r>
        <w:lastRenderedPageBreak/>
        <w:t>By mutating</w:t>
      </w:r>
    </w:p>
    <w:p w14:paraId="17AD552F" w14:textId="77777777" w:rsidR="00EA19FE" w:rsidRDefault="00EA19FE" w:rsidP="00EA19FE">
      <w:pPr>
        <w:ind w:left="720"/>
      </w:pPr>
      <w:r>
        <w:t>By first creating ribosomes</w:t>
      </w:r>
    </w:p>
    <w:p w14:paraId="6FA9A26F" w14:textId="77777777" w:rsidR="00EA19FE" w:rsidRDefault="00EA19FE" w:rsidP="00EA19FE">
      <w:pPr>
        <w:ind w:left="720"/>
      </w:pPr>
    </w:p>
    <w:p w14:paraId="59C960EA" w14:textId="77777777" w:rsidR="00EA19FE" w:rsidRDefault="00EA19FE" w:rsidP="00EA19FE">
      <w:r>
        <w:t xml:space="preserve">7. </w:t>
      </w:r>
      <w:r w:rsidRPr="00EA19FE">
        <w:t>How Does SARS-CoV-2 Make Us Ill</w:t>
      </w:r>
      <w:r>
        <w:t xml:space="preserve"> </w:t>
      </w:r>
    </w:p>
    <w:p w14:paraId="1D97D87C" w14:textId="77777777" w:rsidR="00EA19FE" w:rsidRDefault="00EA19FE" w:rsidP="00EA19FE">
      <w:pPr>
        <w:ind w:left="720"/>
      </w:pPr>
      <w:r>
        <w:t>By giving people a temperature</w:t>
      </w:r>
    </w:p>
    <w:p w14:paraId="6558E0F7" w14:textId="77777777" w:rsidR="00EA19FE" w:rsidRDefault="00EA19FE" w:rsidP="00EA19FE">
      <w:pPr>
        <w:ind w:left="720"/>
      </w:pPr>
      <w:r>
        <w:t>Attacking the nervous system</w:t>
      </w:r>
    </w:p>
    <w:p w14:paraId="1DBB4E5B" w14:textId="77777777" w:rsidR="00EA19FE" w:rsidRDefault="00EA19FE" w:rsidP="00EA19FE">
      <w:pPr>
        <w:ind w:left="720"/>
      </w:pPr>
      <w:r>
        <w:t xml:space="preserve">Attacking muscles </w:t>
      </w:r>
    </w:p>
    <w:p w14:paraId="35B9BEBE" w14:textId="3E2F5AC4" w:rsidR="00EA19FE" w:rsidRPr="00EA19FE" w:rsidRDefault="00EA19FE" w:rsidP="00EA19FE">
      <w:pPr>
        <w:ind w:left="720"/>
        <w:rPr>
          <w:b/>
          <w:bCs/>
        </w:rPr>
      </w:pPr>
      <w:r w:rsidRPr="00EA19FE">
        <w:rPr>
          <w:b/>
          <w:bCs/>
        </w:rPr>
        <w:t xml:space="preserve">A combination infection and inflammation  </w:t>
      </w:r>
    </w:p>
    <w:p w14:paraId="31D75604" w14:textId="77777777" w:rsidR="00EA19FE" w:rsidRDefault="00EA19FE" w:rsidP="00EA19FE">
      <w:pPr>
        <w:ind w:left="720"/>
      </w:pPr>
      <w:r>
        <w:t>Giving people a cough</w:t>
      </w:r>
    </w:p>
    <w:p w14:paraId="2D0BACDF" w14:textId="77777777" w:rsidR="00EA19FE" w:rsidRDefault="00EA19FE" w:rsidP="00EA19FE">
      <w:pPr>
        <w:ind w:left="720"/>
      </w:pPr>
    </w:p>
    <w:p w14:paraId="33F3C38D" w14:textId="47F47C81" w:rsidR="00EA19FE" w:rsidRDefault="00EA19FE" w:rsidP="00EA19FE">
      <w:r>
        <w:t xml:space="preserve">8. The immune system keeps a record of every pathogen our bodies have ever defeated </w:t>
      </w:r>
      <w:r w:rsidR="00F41258">
        <w:t>with</w:t>
      </w:r>
    </w:p>
    <w:p w14:paraId="29A1B837" w14:textId="77777777" w:rsidR="00EA19FE" w:rsidRDefault="00EA19FE" w:rsidP="00EA19FE">
      <w:pPr>
        <w:ind w:left="720"/>
      </w:pPr>
      <w:r>
        <w:t>DNA</w:t>
      </w:r>
    </w:p>
    <w:p w14:paraId="3C24CE1A" w14:textId="77777777" w:rsidR="00EA19FE" w:rsidRDefault="00EA19FE" w:rsidP="00EA19FE">
      <w:pPr>
        <w:ind w:left="720"/>
      </w:pPr>
      <w:r>
        <w:t>RNA</w:t>
      </w:r>
    </w:p>
    <w:p w14:paraId="6B039728" w14:textId="77777777" w:rsidR="00EA19FE" w:rsidRDefault="00EA19FE" w:rsidP="00EA19FE">
      <w:pPr>
        <w:ind w:left="720"/>
      </w:pPr>
      <w:r>
        <w:t xml:space="preserve">Red blood cells </w:t>
      </w:r>
    </w:p>
    <w:p w14:paraId="03CABFF6" w14:textId="77777777" w:rsidR="00EA19FE" w:rsidRDefault="00EA19FE" w:rsidP="00EA19FE">
      <w:pPr>
        <w:ind w:left="720"/>
      </w:pPr>
      <w:r>
        <w:t>Antibodies</w:t>
      </w:r>
    </w:p>
    <w:p w14:paraId="1432FF89" w14:textId="39B9EB58" w:rsidR="00EA19FE" w:rsidRPr="00EA19FE" w:rsidRDefault="00EA19FE" w:rsidP="00EA19FE">
      <w:pPr>
        <w:ind w:left="720"/>
        <w:rPr>
          <w:b/>
          <w:bCs/>
        </w:rPr>
      </w:pPr>
      <w:r w:rsidRPr="00EA19FE">
        <w:rPr>
          <w:b/>
          <w:bCs/>
        </w:rPr>
        <w:t>White blood cells known as memory cells</w:t>
      </w:r>
    </w:p>
    <w:p w14:paraId="0381E2F8" w14:textId="77777777" w:rsidR="00EA19FE" w:rsidRDefault="00EA19FE" w:rsidP="00EA19FE">
      <w:pPr>
        <w:ind w:left="720"/>
      </w:pPr>
    </w:p>
    <w:p w14:paraId="28ED006A" w14:textId="77777777" w:rsidR="00EA19FE" w:rsidRDefault="00EA19FE" w:rsidP="00EA19FE">
      <w:r>
        <w:t>9. What is the range of the incubation period of COVID-19?</w:t>
      </w:r>
    </w:p>
    <w:p w14:paraId="27359E74" w14:textId="77777777" w:rsidR="00EA19FE" w:rsidRDefault="00EA19FE" w:rsidP="00EA19FE">
      <w:pPr>
        <w:ind w:left="720"/>
      </w:pPr>
      <w:r>
        <w:t>1 to 5 days</w:t>
      </w:r>
    </w:p>
    <w:p w14:paraId="4F0C879B" w14:textId="77777777" w:rsidR="00EA19FE" w:rsidRDefault="00EA19FE" w:rsidP="00EA19FE">
      <w:pPr>
        <w:ind w:left="720"/>
      </w:pPr>
      <w:r>
        <w:t>5 to 14 days</w:t>
      </w:r>
    </w:p>
    <w:p w14:paraId="2EBB1961" w14:textId="77777777" w:rsidR="00EA19FE" w:rsidRPr="00F41258" w:rsidRDefault="00EA19FE" w:rsidP="00EA19FE">
      <w:pPr>
        <w:ind w:left="720"/>
        <w:rPr>
          <w:b/>
          <w:bCs/>
        </w:rPr>
      </w:pPr>
      <w:r w:rsidRPr="00F41258">
        <w:rPr>
          <w:b/>
          <w:bCs/>
        </w:rPr>
        <w:t>2 to 14 days</w:t>
      </w:r>
    </w:p>
    <w:p w14:paraId="5AC9706F" w14:textId="2C865627" w:rsidR="00EA19FE" w:rsidRDefault="00EA19FE" w:rsidP="00EA19FE">
      <w:pPr>
        <w:ind w:left="720"/>
      </w:pPr>
      <w:r>
        <w:t>1 to 14 days</w:t>
      </w:r>
    </w:p>
    <w:p w14:paraId="7CEB3620" w14:textId="77777777" w:rsidR="00EA19FE" w:rsidRDefault="00EA19FE" w:rsidP="00EA19FE">
      <w:pPr>
        <w:ind w:left="720"/>
      </w:pPr>
      <w:r>
        <w:t>1 to 7 days</w:t>
      </w:r>
    </w:p>
    <w:p w14:paraId="668867BA" w14:textId="77777777" w:rsidR="00EA19FE" w:rsidRDefault="00EA19FE" w:rsidP="00EA19FE">
      <w:pPr>
        <w:ind w:left="720"/>
      </w:pPr>
    </w:p>
    <w:p w14:paraId="1A003F63" w14:textId="77777777" w:rsidR="00EA19FE" w:rsidRDefault="00EA19FE" w:rsidP="00EA19FE">
      <w:r>
        <w:t>10. With what rate of growth would SARS-</w:t>
      </w:r>
      <w:proofErr w:type="spellStart"/>
      <w:r>
        <w:t>CoV</w:t>
      </w:r>
      <w:proofErr w:type="spellEnd"/>
      <w:r>
        <w:t>-spread if it was left unchecked</w:t>
      </w:r>
    </w:p>
    <w:p w14:paraId="168C7343" w14:textId="77777777" w:rsidR="00EA19FE" w:rsidRDefault="00EA19FE" w:rsidP="00EA19FE">
      <w:pPr>
        <w:ind w:left="720"/>
      </w:pPr>
      <w:r>
        <w:t>Logistic</w:t>
      </w:r>
    </w:p>
    <w:p w14:paraId="252E90F5" w14:textId="38A3DF13" w:rsidR="00EA19FE" w:rsidRPr="00EA19FE" w:rsidRDefault="00EA19FE" w:rsidP="00EA19FE">
      <w:pPr>
        <w:ind w:left="720"/>
        <w:rPr>
          <w:b/>
          <w:bCs/>
        </w:rPr>
      </w:pPr>
      <w:r w:rsidRPr="00EA19FE">
        <w:rPr>
          <w:b/>
          <w:bCs/>
        </w:rPr>
        <w:t>Exponential</w:t>
      </w:r>
    </w:p>
    <w:p w14:paraId="067BC2A7" w14:textId="77777777" w:rsidR="00EA19FE" w:rsidRDefault="00EA19FE" w:rsidP="00EA19FE">
      <w:pPr>
        <w:ind w:left="720"/>
      </w:pPr>
      <w:r>
        <w:t xml:space="preserve">Intermittent </w:t>
      </w:r>
    </w:p>
    <w:p w14:paraId="54E72442" w14:textId="77777777" w:rsidR="00EA19FE" w:rsidRDefault="00EA19FE" w:rsidP="00EA19FE">
      <w:pPr>
        <w:ind w:left="720"/>
      </w:pPr>
      <w:r>
        <w:t xml:space="preserve">Incremental  </w:t>
      </w:r>
    </w:p>
    <w:p w14:paraId="4266DC88" w14:textId="7EF7909C" w:rsidR="00EA19FE" w:rsidRDefault="00F41258" w:rsidP="00EA19FE">
      <w:pPr>
        <w:ind w:left="720"/>
      </w:pPr>
      <w:r>
        <w:t>Linear</w:t>
      </w:r>
    </w:p>
    <w:p w14:paraId="7F271E1A" w14:textId="77777777" w:rsidR="00EA19FE" w:rsidRDefault="00EA19FE" w:rsidP="00EA19FE">
      <w:pPr>
        <w:ind w:left="720"/>
      </w:pPr>
    </w:p>
    <w:p w14:paraId="1ABABD57" w14:textId="77777777" w:rsidR="00EA19FE" w:rsidRDefault="00EA19FE" w:rsidP="00EA19FE">
      <w:r>
        <w:t>11. What is R</w:t>
      </w:r>
      <w:r w:rsidRPr="00C453FE">
        <w:rPr>
          <w:vertAlign w:val="subscript"/>
        </w:rPr>
        <w:t>0</w:t>
      </w:r>
      <w:r>
        <w:t xml:space="preserve"> for the SARS-CoV-2 given by Imperial College’s used in our analysis of the spread of SARS-CoV-2?</w:t>
      </w:r>
    </w:p>
    <w:p w14:paraId="08FE69AE" w14:textId="77777777" w:rsidR="00EA19FE" w:rsidRDefault="00EA19FE" w:rsidP="00EA19FE">
      <w:pPr>
        <w:ind w:left="720"/>
      </w:pPr>
      <w:r>
        <w:t>2</w:t>
      </w:r>
    </w:p>
    <w:p w14:paraId="2328FF18" w14:textId="77777777" w:rsidR="00EA19FE" w:rsidRDefault="00EA19FE" w:rsidP="00EA19FE">
      <w:pPr>
        <w:ind w:left="720"/>
      </w:pPr>
      <w:r>
        <w:t>5</w:t>
      </w:r>
    </w:p>
    <w:p w14:paraId="76CF0F1C" w14:textId="77777777" w:rsidR="00EA19FE" w:rsidRDefault="00EA19FE" w:rsidP="00EA19FE">
      <w:pPr>
        <w:ind w:left="720"/>
      </w:pPr>
      <w:r>
        <w:t>3.5</w:t>
      </w:r>
    </w:p>
    <w:p w14:paraId="0083ABBF" w14:textId="77777777" w:rsidR="00EA19FE" w:rsidRDefault="00EA19FE" w:rsidP="00EA19FE">
      <w:pPr>
        <w:ind w:left="720"/>
      </w:pPr>
      <w:r>
        <w:t>6</w:t>
      </w:r>
    </w:p>
    <w:p w14:paraId="56607A8E" w14:textId="01B1ABA1" w:rsidR="00EA19FE" w:rsidRPr="00EA19FE" w:rsidRDefault="00EA19FE" w:rsidP="00EA19FE">
      <w:pPr>
        <w:ind w:left="720"/>
        <w:rPr>
          <w:b/>
          <w:bCs/>
        </w:rPr>
      </w:pPr>
      <w:r w:rsidRPr="00EA19FE">
        <w:rPr>
          <w:b/>
          <w:bCs/>
        </w:rPr>
        <w:t>2.4</w:t>
      </w:r>
    </w:p>
    <w:p w14:paraId="4E4A6DF5" w14:textId="77777777" w:rsidR="00EA19FE" w:rsidRDefault="00EA19FE" w:rsidP="00EA19FE">
      <w:pPr>
        <w:ind w:left="720"/>
      </w:pPr>
    </w:p>
    <w:p w14:paraId="1869232D" w14:textId="77777777" w:rsidR="00EA19FE" w:rsidRDefault="00EA19FE" w:rsidP="00EA19FE">
      <w:r>
        <w:t>12. Based on data from China, what percentage of infected people become severely ill?</w:t>
      </w:r>
    </w:p>
    <w:p w14:paraId="147740A7" w14:textId="77777777" w:rsidR="00EA19FE" w:rsidRDefault="00EA19FE" w:rsidP="00EA19FE">
      <w:pPr>
        <w:ind w:left="720"/>
      </w:pPr>
      <w:r>
        <w:t>20%</w:t>
      </w:r>
    </w:p>
    <w:p w14:paraId="3DF80F33" w14:textId="77777777" w:rsidR="00EA19FE" w:rsidRDefault="00EA19FE" w:rsidP="00EA19FE">
      <w:pPr>
        <w:ind w:left="720"/>
      </w:pPr>
      <w:r>
        <w:t>6%</w:t>
      </w:r>
    </w:p>
    <w:p w14:paraId="706BEAC5" w14:textId="0529ADD2" w:rsidR="00EA19FE" w:rsidRPr="00EA19FE" w:rsidRDefault="00EA19FE" w:rsidP="00EA19FE">
      <w:pPr>
        <w:ind w:left="720"/>
        <w:rPr>
          <w:b/>
          <w:bCs/>
        </w:rPr>
      </w:pPr>
      <w:r w:rsidRPr="00EA19FE">
        <w:rPr>
          <w:b/>
          <w:bCs/>
        </w:rPr>
        <w:t xml:space="preserve">14% </w:t>
      </w:r>
    </w:p>
    <w:p w14:paraId="771A8033" w14:textId="77777777" w:rsidR="00EA19FE" w:rsidRDefault="00EA19FE" w:rsidP="00EA19FE">
      <w:pPr>
        <w:ind w:left="720"/>
      </w:pPr>
      <w:r>
        <w:t>80%</w:t>
      </w:r>
    </w:p>
    <w:p w14:paraId="72B9A8C3" w14:textId="2AFE03F1" w:rsidR="005C4253" w:rsidRDefault="00EA19FE" w:rsidP="00EA19FE">
      <w:pPr>
        <w:ind w:left="720"/>
      </w:pPr>
      <w:r>
        <w:t>17%</w:t>
      </w:r>
    </w:p>
    <w:p w14:paraId="6DEA064C" w14:textId="460071F8" w:rsidR="00EA19FE" w:rsidRDefault="00EA19FE" w:rsidP="00EA19FE"/>
    <w:p w14:paraId="1A21015A" w14:textId="0B3729CB" w:rsidR="00EA19FE" w:rsidRDefault="00EA19FE" w:rsidP="00EA19FE">
      <w:pPr>
        <w:pStyle w:val="Heading2"/>
      </w:pPr>
      <w:bookmarkStart w:id="145" w:name="_Toc37754605"/>
      <w:r>
        <w:lastRenderedPageBreak/>
        <w:t>Checkpoint 2</w:t>
      </w:r>
      <w:bookmarkEnd w:id="145"/>
    </w:p>
    <w:p w14:paraId="1E439138" w14:textId="77777777" w:rsidR="00DA511B" w:rsidRPr="00DA511B" w:rsidRDefault="00DA511B" w:rsidP="00DA511B">
      <w:r w:rsidRPr="00DA511B">
        <w:t>1. What has caused the most premature deaths among the humans</w:t>
      </w:r>
    </w:p>
    <w:p w14:paraId="2126DE99" w14:textId="77777777" w:rsidR="00DA511B" w:rsidRPr="00DA511B" w:rsidRDefault="00DA511B" w:rsidP="00DA511B">
      <w:pPr>
        <w:ind w:left="720"/>
      </w:pPr>
      <w:r w:rsidRPr="00DA511B">
        <w:t>Heart attacks</w:t>
      </w:r>
    </w:p>
    <w:p w14:paraId="6B365178" w14:textId="77777777" w:rsidR="00DA511B" w:rsidRPr="00DA511B" w:rsidRDefault="00DA511B" w:rsidP="00DA511B">
      <w:pPr>
        <w:ind w:left="720"/>
      </w:pPr>
      <w:r w:rsidRPr="00DA511B">
        <w:t>Wars</w:t>
      </w:r>
    </w:p>
    <w:p w14:paraId="1DE06A26" w14:textId="77777777" w:rsidR="00DA511B" w:rsidRPr="00DA511B" w:rsidRDefault="00DA511B" w:rsidP="00DA511B">
      <w:pPr>
        <w:ind w:left="720"/>
      </w:pPr>
      <w:r w:rsidRPr="00DA511B">
        <w:t>Viruses, bacteria and parasites</w:t>
      </w:r>
    </w:p>
    <w:p w14:paraId="4554E987" w14:textId="77777777" w:rsidR="00DA511B" w:rsidRPr="00DA511B" w:rsidRDefault="00DA511B" w:rsidP="00DA511B">
      <w:pPr>
        <w:ind w:left="720"/>
      </w:pPr>
      <w:r w:rsidRPr="00DA511B">
        <w:t>Earthquakes and volcanoes</w:t>
      </w:r>
    </w:p>
    <w:p w14:paraId="658FC2F2" w14:textId="77777777" w:rsidR="00DA511B" w:rsidRPr="00DA511B" w:rsidRDefault="00DA511B" w:rsidP="00DA511B">
      <w:pPr>
        <w:ind w:left="720"/>
      </w:pPr>
      <w:r w:rsidRPr="00DA511B">
        <w:t>Meteorites</w:t>
      </w:r>
    </w:p>
    <w:p w14:paraId="5736B520" w14:textId="77777777" w:rsidR="00DA511B" w:rsidRPr="00DA511B" w:rsidRDefault="00DA511B" w:rsidP="00DA511B"/>
    <w:p w14:paraId="68CF6616" w14:textId="77777777" w:rsidR="00DA511B" w:rsidRPr="00DA511B" w:rsidRDefault="00DA511B" w:rsidP="00DA511B">
      <w:r w:rsidRPr="00DA511B">
        <w:t xml:space="preserve">2. The 1918 flu virus infected every ______ people on the planet </w:t>
      </w:r>
    </w:p>
    <w:p w14:paraId="778C558C" w14:textId="77777777" w:rsidR="00DA511B" w:rsidRPr="00DA511B" w:rsidRDefault="00DA511B" w:rsidP="00DA511B">
      <w:pPr>
        <w:ind w:left="720"/>
      </w:pPr>
      <w:r w:rsidRPr="00DA511B">
        <w:t>2 in 3</w:t>
      </w:r>
    </w:p>
    <w:p w14:paraId="5DBAC9DA" w14:textId="77777777" w:rsidR="00DA511B" w:rsidRPr="00DA511B" w:rsidRDefault="00DA511B" w:rsidP="00DA511B">
      <w:pPr>
        <w:ind w:left="720"/>
      </w:pPr>
      <w:r w:rsidRPr="00DA511B">
        <w:t xml:space="preserve">1 in 50 </w:t>
      </w:r>
    </w:p>
    <w:p w14:paraId="61DEA2E9" w14:textId="77777777" w:rsidR="00DA511B" w:rsidRPr="00DA511B" w:rsidRDefault="00DA511B" w:rsidP="00DA511B">
      <w:pPr>
        <w:ind w:left="720"/>
      </w:pPr>
      <w:r w:rsidRPr="00DA511B">
        <w:t xml:space="preserve">1 in 100 </w:t>
      </w:r>
    </w:p>
    <w:p w14:paraId="351CA202" w14:textId="77777777" w:rsidR="00DA511B" w:rsidRPr="00DA511B" w:rsidRDefault="00DA511B" w:rsidP="00DA511B">
      <w:pPr>
        <w:ind w:left="720"/>
      </w:pPr>
      <w:r w:rsidRPr="00DA511B">
        <w:t xml:space="preserve">1 in 3 </w:t>
      </w:r>
    </w:p>
    <w:p w14:paraId="267FE6A4" w14:textId="77777777" w:rsidR="00DA511B" w:rsidRPr="00DA511B" w:rsidRDefault="00DA511B" w:rsidP="00DA511B">
      <w:pPr>
        <w:ind w:left="720"/>
      </w:pPr>
      <w:r w:rsidRPr="00DA511B">
        <w:t xml:space="preserve">4 in 6 </w:t>
      </w:r>
    </w:p>
    <w:p w14:paraId="13BFF919" w14:textId="77777777" w:rsidR="00DA511B" w:rsidRPr="00DA511B" w:rsidRDefault="00DA511B" w:rsidP="00DA511B"/>
    <w:p w14:paraId="46C3ED8D" w14:textId="77777777" w:rsidR="00DA511B" w:rsidRPr="00DA511B" w:rsidRDefault="00DA511B" w:rsidP="00DA511B">
      <w:r w:rsidRPr="00DA511B">
        <w:t xml:space="preserve">3. The pandemic of 2009 was called </w:t>
      </w:r>
    </w:p>
    <w:p w14:paraId="657D2046" w14:textId="77777777" w:rsidR="00DA511B" w:rsidRPr="00DA511B" w:rsidRDefault="00DA511B" w:rsidP="00DA511B">
      <w:pPr>
        <w:ind w:left="720"/>
      </w:pPr>
      <w:r w:rsidRPr="00DA511B">
        <w:t>AIDS</w:t>
      </w:r>
    </w:p>
    <w:p w14:paraId="0C4C0668" w14:textId="77777777" w:rsidR="00DA511B" w:rsidRPr="00DA511B" w:rsidRDefault="00DA511B" w:rsidP="00DA511B">
      <w:pPr>
        <w:ind w:left="720"/>
      </w:pPr>
      <w:r w:rsidRPr="00DA511B">
        <w:t>Smallpox</w:t>
      </w:r>
    </w:p>
    <w:p w14:paraId="5B9E899D" w14:textId="77777777" w:rsidR="00DA511B" w:rsidRPr="00DA511B" w:rsidRDefault="00DA511B" w:rsidP="00DA511B">
      <w:pPr>
        <w:ind w:left="720"/>
      </w:pPr>
      <w:r w:rsidRPr="00DA511B">
        <w:t>H1N1</w:t>
      </w:r>
    </w:p>
    <w:p w14:paraId="6C1230F6" w14:textId="77777777" w:rsidR="00DA511B" w:rsidRPr="00DA511B" w:rsidRDefault="00DA511B" w:rsidP="00DA511B">
      <w:pPr>
        <w:ind w:left="720"/>
      </w:pPr>
      <w:r w:rsidRPr="00DA511B">
        <w:t>SARS</w:t>
      </w:r>
    </w:p>
    <w:p w14:paraId="10ED40E9" w14:textId="77777777" w:rsidR="00DA511B" w:rsidRPr="00DA511B" w:rsidRDefault="00DA511B" w:rsidP="00DA511B">
      <w:pPr>
        <w:ind w:left="720"/>
      </w:pPr>
      <w:r w:rsidRPr="00DA511B">
        <w:t xml:space="preserve">MERS </w:t>
      </w:r>
    </w:p>
    <w:p w14:paraId="78DFE1B7" w14:textId="77777777" w:rsidR="00DA511B" w:rsidRPr="00DA511B" w:rsidRDefault="00DA511B" w:rsidP="00DA511B"/>
    <w:p w14:paraId="3FE316BA" w14:textId="77777777" w:rsidR="00DA511B" w:rsidRPr="00DA511B" w:rsidRDefault="00DA511B" w:rsidP="00DA511B">
      <w:r w:rsidRPr="00DA511B">
        <w:t>3.Which of the following is not likely to be a factor in a COVID-19 patient dying from it?</w:t>
      </w:r>
    </w:p>
    <w:p w14:paraId="05EBB11F" w14:textId="77777777" w:rsidR="00DA511B" w:rsidRPr="00DA511B" w:rsidRDefault="00DA511B" w:rsidP="00DA511B">
      <w:pPr>
        <w:ind w:left="720"/>
      </w:pPr>
      <w:r w:rsidRPr="00DA511B">
        <w:t xml:space="preserve">Age </w:t>
      </w:r>
    </w:p>
    <w:p w14:paraId="3DF693AE" w14:textId="77777777" w:rsidR="00DA511B" w:rsidRPr="00DA511B" w:rsidRDefault="00DA511B" w:rsidP="00DA511B">
      <w:pPr>
        <w:ind w:left="720"/>
      </w:pPr>
      <w:r w:rsidRPr="00DA511B">
        <w:t>Underlying health conditions</w:t>
      </w:r>
    </w:p>
    <w:p w14:paraId="378C5480" w14:textId="77777777" w:rsidR="00DA511B" w:rsidRPr="00DA511B" w:rsidRDefault="00DA511B" w:rsidP="00DA511B">
      <w:pPr>
        <w:ind w:left="720"/>
      </w:pPr>
      <w:r w:rsidRPr="00DA511B">
        <w:t xml:space="preserve">Gender </w:t>
      </w:r>
    </w:p>
    <w:p w14:paraId="1D92879F" w14:textId="77777777" w:rsidR="00DA511B" w:rsidRPr="00DA511B" w:rsidRDefault="00DA511B" w:rsidP="00DA511B">
      <w:pPr>
        <w:ind w:left="720"/>
      </w:pPr>
      <w:r w:rsidRPr="00DA511B">
        <w:t>Test results</w:t>
      </w:r>
    </w:p>
    <w:p w14:paraId="19699F6D" w14:textId="77777777" w:rsidR="00DA511B" w:rsidRPr="00DA511B" w:rsidRDefault="00DA511B" w:rsidP="00DA511B">
      <w:pPr>
        <w:ind w:left="720"/>
      </w:pPr>
      <w:r w:rsidRPr="00DA511B">
        <w:t>Ethnicity</w:t>
      </w:r>
    </w:p>
    <w:p w14:paraId="0415E913" w14:textId="77777777" w:rsidR="00DA511B" w:rsidRPr="00DA511B" w:rsidRDefault="00DA511B" w:rsidP="00DA511B"/>
    <w:p w14:paraId="579B3486" w14:textId="77777777" w:rsidR="00DA511B" w:rsidRPr="00DA511B" w:rsidRDefault="00DA511B" w:rsidP="00DA511B">
      <w:r w:rsidRPr="00DA511B">
        <w:t>4. Which three factors in the history of human development affected the increase of pandemics</w:t>
      </w:r>
    </w:p>
    <w:p w14:paraId="783AE27A" w14:textId="77777777" w:rsidR="00DA511B" w:rsidRPr="00DA511B" w:rsidRDefault="00DA511B" w:rsidP="00DA511B">
      <w:pPr>
        <w:ind w:left="720"/>
      </w:pPr>
      <w:r w:rsidRPr="00DA511B">
        <w:t>Wider knowledge about the viruses</w:t>
      </w:r>
    </w:p>
    <w:p w14:paraId="060F4E72" w14:textId="77777777" w:rsidR="00DA511B" w:rsidRPr="00DA511B" w:rsidRDefault="00DA511B" w:rsidP="00DA511B">
      <w:pPr>
        <w:ind w:left="720"/>
      </w:pPr>
      <w:r w:rsidRPr="00DA511B">
        <w:t>Widespread trade</w:t>
      </w:r>
    </w:p>
    <w:p w14:paraId="14412317" w14:textId="77777777" w:rsidR="00DA511B" w:rsidRPr="00DA511B" w:rsidRDefault="00DA511B" w:rsidP="00DA511B">
      <w:pPr>
        <w:ind w:left="720"/>
      </w:pPr>
      <w:r w:rsidRPr="00DA511B">
        <w:t>Development of new vaccines</w:t>
      </w:r>
    </w:p>
    <w:p w14:paraId="21EBDB43" w14:textId="77777777" w:rsidR="00DA511B" w:rsidRPr="00DA511B" w:rsidRDefault="00DA511B" w:rsidP="00DA511B">
      <w:pPr>
        <w:ind w:left="720"/>
      </w:pPr>
      <w:r w:rsidRPr="00DA511B">
        <w:t>Urbanisation</w:t>
      </w:r>
    </w:p>
    <w:p w14:paraId="70474BC4" w14:textId="77777777" w:rsidR="00DA511B" w:rsidRPr="00DA511B" w:rsidRDefault="00DA511B" w:rsidP="00DA511B">
      <w:pPr>
        <w:ind w:left="720"/>
      </w:pPr>
      <w:r w:rsidRPr="00DA511B">
        <w:t>Increased contact with different populations of people, animals, and ecosystems</w:t>
      </w:r>
    </w:p>
    <w:p w14:paraId="7A328168" w14:textId="77777777" w:rsidR="00DA511B" w:rsidRPr="00DA511B" w:rsidRDefault="00DA511B" w:rsidP="00DA511B"/>
    <w:p w14:paraId="7E9B5F80" w14:textId="77777777" w:rsidR="00DA511B" w:rsidRPr="00DA511B" w:rsidRDefault="00DA511B" w:rsidP="00DA511B">
      <w:r w:rsidRPr="00DA511B">
        <w:t>5. The main problem to health services posed by COVID-19 is</w:t>
      </w:r>
    </w:p>
    <w:p w14:paraId="29ABA0EC" w14:textId="77777777" w:rsidR="00DA511B" w:rsidRPr="00DA511B" w:rsidRDefault="00DA511B" w:rsidP="00DA511B">
      <w:pPr>
        <w:ind w:left="720"/>
      </w:pPr>
      <w:r w:rsidRPr="00DA511B">
        <w:t>Lack of drugs</w:t>
      </w:r>
    </w:p>
    <w:p w14:paraId="3849351B" w14:textId="77777777" w:rsidR="00DA511B" w:rsidRPr="00DA511B" w:rsidRDefault="00DA511B" w:rsidP="00DA511B">
      <w:pPr>
        <w:ind w:left="720"/>
      </w:pPr>
      <w:r w:rsidRPr="00DA511B">
        <w:t xml:space="preserve">A wave of additional demands that can exceed capacity </w:t>
      </w:r>
    </w:p>
    <w:p w14:paraId="6B872F90" w14:textId="77777777" w:rsidR="00DA511B" w:rsidRPr="00DA511B" w:rsidRDefault="00DA511B" w:rsidP="00DA511B">
      <w:pPr>
        <w:ind w:left="720"/>
      </w:pPr>
      <w:r w:rsidRPr="00DA511B">
        <w:t>Lack of trained staff</w:t>
      </w:r>
    </w:p>
    <w:p w14:paraId="3C389096" w14:textId="77777777" w:rsidR="00DA511B" w:rsidRPr="00DA511B" w:rsidRDefault="00DA511B" w:rsidP="00DA511B">
      <w:pPr>
        <w:ind w:left="720"/>
      </w:pPr>
      <w:r w:rsidRPr="00DA511B">
        <w:t xml:space="preserve">Lack of equipment </w:t>
      </w:r>
    </w:p>
    <w:p w14:paraId="610FAC46" w14:textId="77777777" w:rsidR="00DA511B" w:rsidRPr="00DA511B" w:rsidRDefault="00DA511B" w:rsidP="00DA511B">
      <w:pPr>
        <w:ind w:left="720"/>
      </w:pPr>
      <w:r w:rsidRPr="00DA511B">
        <w:t>Lack of intensive care beds</w:t>
      </w:r>
    </w:p>
    <w:p w14:paraId="3150D4D8" w14:textId="77777777" w:rsidR="00DA511B" w:rsidRPr="00DA511B" w:rsidRDefault="00DA511B" w:rsidP="00DA511B"/>
    <w:p w14:paraId="05022D07" w14:textId="77777777" w:rsidR="00DA511B" w:rsidRPr="00DA511B" w:rsidRDefault="00DA511B" w:rsidP="00DA511B">
      <w:r w:rsidRPr="00DA511B">
        <w:t xml:space="preserve">6. What could make the most significant positive long-term impact on health services  </w:t>
      </w:r>
    </w:p>
    <w:p w14:paraId="3F860EC1" w14:textId="77777777" w:rsidR="00DA511B" w:rsidRPr="00DA511B" w:rsidRDefault="00DA511B" w:rsidP="00DA511B">
      <w:pPr>
        <w:ind w:left="720"/>
      </w:pPr>
      <w:r w:rsidRPr="00DA511B">
        <w:lastRenderedPageBreak/>
        <w:t>More money</w:t>
      </w:r>
    </w:p>
    <w:p w14:paraId="14F0D835" w14:textId="77777777" w:rsidR="00DA511B" w:rsidRPr="00DA511B" w:rsidRDefault="00DA511B" w:rsidP="00DA511B">
      <w:pPr>
        <w:ind w:left="720"/>
      </w:pPr>
      <w:r w:rsidRPr="00DA511B">
        <w:t xml:space="preserve">More ambulances </w:t>
      </w:r>
    </w:p>
    <w:p w14:paraId="76A337C7" w14:textId="77777777" w:rsidR="00DA511B" w:rsidRPr="00DA511B" w:rsidRDefault="00DA511B" w:rsidP="00DA511B">
      <w:pPr>
        <w:ind w:left="720"/>
      </w:pPr>
      <w:r w:rsidRPr="00DA511B">
        <w:t xml:space="preserve">Drugs to treat the disease </w:t>
      </w:r>
    </w:p>
    <w:p w14:paraId="6E9FB4EB" w14:textId="77777777" w:rsidR="00DA511B" w:rsidRPr="00DA511B" w:rsidRDefault="00DA511B" w:rsidP="00DA511B">
      <w:pPr>
        <w:ind w:left="720"/>
      </w:pPr>
      <w:r w:rsidRPr="00DA511B">
        <w:t xml:space="preserve">A vaccine </w:t>
      </w:r>
    </w:p>
    <w:p w14:paraId="7FEC7D4C" w14:textId="77777777" w:rsidR="00DA511B" w:rsidRPr="00DA511B" w:rsidRDefault="00DA511B" w:rsidP="00DA511B">
      <w:pPr>
        <w:ind w:left="720"/>
      </w:pPr>
      <w:r w:rsidRPr="00DA511B">
        <w:t>More ICU beds</w:t>
      </w:r>
    </w:p>
    <w:p w14:paraId="2E8FDC66" w14:textId="77777777" w:rsidR="00DA511B" w:rsidRPr="00DA511B" w:rsidRDefault="00DA511B" w:rsidP="00DA511B"/>
    <w:p w14:paraId="6006FE68" w14:textId="77777777" w:rsidR="00DA511B" w:rsidRPr="00DA511B" w:rsidRDefault="00DA511B" w:rsidP="00DA511B">
      <w:r w:rsidRPr="00DA511B">
        <w:t xml:space="preserve">7. What extra time-taking task do ambulance services have to undertake during the COVID-19 pandemic </w:t>
      </w:r>
    </w:p>
    <w:p w14:paraId="075AD552" w14:textId="77777777" w:rsidR="00DA511B" w:rsidRPr="00DA511B" w:rsidRDefault="00DA511B" w:rsidP="00DA511B">
      <w:pPr>
        <w:ind w:left="720"/>
      </w:pPr>
      <w:r w:rsidRPr="00DA511B">
        <w:t xml:space="preserve">Commission more ambulances </w:t>
      </w:r>
    </w:p>
    <w:p w14:paraId="42B64FBB" w14:textId="77777777" w:rsidR="00DA511B" w:rsidRPr="00DA511B" w:rsidRDefault="00DA511B" w:rsidP="00DA511B">
      <w:pPr>
        <w:ind w:left="720"/>
      </w:pPr>
      <w:r w:rsidRPr="00DA511B">
        <w:t xml:space="preserve">Train more drivers </w:t>
      </w:r>
    </w:p>
    <w:p w14:paraId="671D8176" w14:textId="77777777" w:rsidR="00DA511B" w:rsidRPr="00DA511B" w:rsidRDefault="00DA511B" w:rsidP="00DA511B">
      <w:pPr>
        <w:ind w:left="720"/>
      </w:pPr>
      <w:r w:rsidRPr="00DA511B">
        <w:t xml:space="preserve">Prioritising COVID-19 cases </w:t>
      </w:r>
    </w:p>
    <w:p w14:paraId="71FC8579" w14:textId="77777777" w:rsidR="00DA511B" w:rsidRPr="00DA511B" w:rsidRDefault="00DA511B" w:rsidP="00DA511B">
      <w:pPr>
        <w:ind w:left="720"/>
      </w:pPr>
      <w:r w:rsidRPr="00DA511B">
        <w:t>Disinfecting ambulance</w:t>
      </w:r>
    </w:p>
    <w:p w14:paraId="7F996B97" w14:textId="77777777" w:rsidR="00DA511B" w:rsidRPr="00DA511B" w:rsidRDefault="00DA511B" w:rsidP="00DA511B">
      <w:pPr>
        <w:ind w:left="720"/>
      </w:pPr>
      <w:r w:rsidRPr="00DA511B">
        <w:t xml:space="preserve">Handle more oxygen cylinders </w:t>
      </w:r>
    </w:p>
    <w:p w14:paraId="3BC16AC7" w14:textId="77777777" w:rsidR="00DA511B" w:rsidRPr="00DA511B" w:rsidRDefault="00DA511B" w:rsidP="00DA511B">
      <w:pPr>
        <w:ind w:left="720"/>
      </w:pPr>
    </w:p>
    <w:p w14:paraId="062A35EE" w14:textId="77777777" w:rsidR="00DA511B" w:rsidRPr="00DA511B" w:rsidRDefault="00DA511B" w:rsidP="00DA511B">
      <w:r w:rsidRPr="00DA511B">
        <w:t xml:space="preserve">8. Which of the following is not a direct effect of COVID-19 on society </w:t>
      </w:r>
    </w:p>
    <w:p w14:paraId="1C639293" w14:textId="77777777" w:rsidR="00DA511B" w:rsidRPr="00DA511B" w:rsidRDefault="00DA511B" w:rsidP="00DA511B">
      <w:pPr>
        <w:ind w:left="720"/>
      </w:pPr>
      <w:r w:rsidRPr="00DA511B">
        <w:t xml:space="preserve">Panic buying and stockpiling </w:t>
      </w:r>
    </w:p>
    <w:p w14:paraId="32FAE433" w14:textId="77777777" w:rsidR="00DA511B" w:rsidRPr="00DA511B" w:rsidRDefault="00DA511B" w:rsidP="00DA511B">
      <w:pPr>
        <w:ind w:left="720"/>
      </w:pPr>
      <w:r w:rsidRPr="00DA511B">
        <w:t xml:space="preserve">Shortages of clean drinking water </w:t>
      </w:r>
    </w:p>
    <w:p w14:paraId="5E11475A" w14:textId="77777777" w:rsidR="00DA511B" w:rsidRPr="00DA511B" w:rsidRDefault="00DA511B" w:rsidP="00DA511B">
      <w:pPr>
        <w:ind w:left="720"/>
      </w:pPr>
      <w:r w:rsidRPr="00DA511B">
        <w:t xml:space="preserve">Reductions in the use of public transportation </w:t>
      </w:r>
    </w:p>
    <w:p w14:paraId="57EB24D4" w14:textId="77777777" w:rsidR="00DA511B" w:rsidRPr="00DA511B" w:rsidRDefault="00DA511B" w:rsidP="00DA511B">
      <w:pPr>
        <w:ind w:left="720"/>
      </w:pPr>
      <w:r w:rsidRPr="00DA511B">
        <w:t xml:space="preserve">Unemployment </w:t>
      </w:r>
    </w:p>
    <w:p w14:paraId="72F0D0C0" w14:textId="77777777" w:rsidR="00DA511B" w:rsidRPr="00DA511B" w:rsidRDefault="00DA511B" w:rsidP="00DA511B">
      <w:pPr>
        <w:ind w:left="720"/>
      </w:pPr>
      <w:r w:rsidRPr="00DA511B">
        <w:t xml:space="preserve">Shortages of cleaning products </w:t>
      </w:r>
    </w:p>
    <w:p w14:paraId="1B8539A2" w14:textId="77777777" w:rsidR="00DA511B" w:rsidRPr="00DA511B" w:rsidRDefault="00DA511B" w:rsidP="00DA511B"/>
    <w:p w14:paraId="6100B445" w14:textId="77777777" w:rsidR="00DA511B" w:rsidRPr="00DA511B" w:rsidRDefault="00DA511B" w:rsidP="00DA511B">
      <w:r w:rsidRPr="00DA511B">
        <w:t xml:space="preserve">9. By April 2020, which of the following industries have been hardest hit by the pandemic </w:t>
      </w:r>
    </w:p>
    <w:p w14:paraId="7310B2A6" w14:textId="77777777" w:rsidR="00DA511B" w:rsidRPr="00DA511B" w:rsidRDefault="00DA511B" w:rsidP="00DA511B">
      <w:pPr>
        <w:ind w:left="720"/>
      </w:pPr>
      <w:r w:rsidRPr="00DA511B">
        <w:t xml:space="preserve">Mining </w:t>
      </w:r>
    </w:p>
    <w:p w14:paraId="62A2869C" w14:textId="77777777" w:rsidR="00DA511B" w:rsidRPr="00DA511B" w:rsidRDefault="00DA511B" w:rsidP="00DA511B">
      <w:pPr>
        <w:ind w:left="720"/>
      </w:pPr>
      <w:r w:rsidRPr="00DA511B">
        <w:t xml:space="preserve">Agriculture </w:t>
      </w:r>
    </w:p>
    <w:p w14:paraId="1012F5B4" w14:textId="77777777" w:rsidR="00DA511B" w:rsidRPr="00DA511B" w:rsidRDefault="00DA511B" w:rsidP="00DA511B">
      <w:pPr>
        <w:ind w:left="720"/>
      </w:pPr>
      <w:r w:rsidRPr="00DA511B">
        <w:t xml:space="preserve">Utilities – e.g. energy and water </w:t>
      </w:r>
    </w:p>
    <w:p w14:paraId="4268A480" w14:textId="77777777" w:rsidR="00DA511B" w:rsidRPr="00DA511B" w:rsidRDefault="00DA511B" w:rsidP="00DA511B">
      <w:pPr>
        <w:ind w:left="720"/>
      </w:pPr>
      <w:r w:rsidRPr="00DA511B">
        <w:t>Digital services</w:t>
      </w:r>
    </w:p>
    <w:p w14:paraId="437B9F7C" w14:textId="77777777" w:rsidR="00DA511B" w:rsidRPr="00DA511B" w:rsidRDefault="00DA511B" w:rsidP="00DA511B">
      <w:pPr>
        <w:ind w:left="720"/>
      </w:pPr>
      <w:r w:rsidRPr="00DA511B">
        <w:t xml:space="preserve">Travel &amp; Tourism </w:t>
      </w:r>
    </w:p>
    <w:p w14:paraId="78A241D8" w14:textId="77777777" w:rsidR="00DA511B" w:rsidRPr="00DA511B" w:rsidRDefault="00DA511B" w:rsidP="00DA511B"/>
    <w:p w14:paraId="03C4E798" w14:textId="77777777" w:rsidR="00DA511B" w:rsidRPr="00DA511B" w:rsidRDefault="00DA511B" w:rsidP="00DA511B">
      <w:r w:rsidRPr="00DA511B">
        <w:t>10. Which two economic scenarios were presented as possibly in April 2020, McKinsey and Company</w:t>
      </w:r>
    </w:p>
    <w:p w14:paraId="33F569E4" w14:textId="77777777" w:rsidR="00DA511B" w:rsidRPr="00DA511B" w:rsidRDefault="00DA511B" w:rsidP="00DA511B">
      <w:pPr>
        <w:ind w:left="720"/>
      </w:pPr>
      <w:r w:rsidRPr="00DA511B">
        <w:t>Expansion</w:t>
      </w:r>
    </w:p>
    <w:p w14:paraId="68EC2817" w14:textId="77777777" w:rsidR="00DA511B" w:rsidRPr="00DA511B" w:rsidRDefault="00DA511B" w:rsidP="00DA511B">
      <w:pPr>
        <w:ind w:left="720"/>
      </w:pPr>
      <w:r w:rsidRPr="00DA511B">
        <w:t xml:space="preserve">Delayed recovery  </w:t>
      </w:r>
    </w:p>
    <w:p w14:paraId="46CAF982" w14:textId="77777777" w:rsidR="00DA511B" w:rsidRPr="00DA511B" w:rsidRDefault="00DA511B" w:rsidP="00DA511B">
      <w:pPr>
        <w:ind w:left="720"/>
      </w:pPr>
      <w:r w:rsidRPr="00DA511B">
        <w:t>Peak</w:t>
      </w:r>
    </w:p>
    <w:p w14:paraId="73D2D36E" w14:textId="77777777" w:rsidR="00DA511B" w:rsidRPr="00DA511B" w:rsidRDefault="00DA511B" w:rsidP="00DA511B">
      <w:pPr>
        <w:ind w:left="720"/>
      </w:pPr>
      <w:r w:rsidRPr="00DA511B">
        <w:t xml:space="preserve">Prolonged contraction  </w:t>
      </w:r>
    </w:p>
    <w:p w14:paraId="5E4AFEFA" w14:textId="312DF544" w:rsidR="00EA19FE" w:rsidRDefault="00DA511B" w:rsidP="004E3240">
      <w:pPr>
        <w:ind w:left="720"/>
      </w:pPr>
      <w:r w:rsidRPr="00DA511B">
        <w:t>Trough</w:t>
      </w:r>
    </w:p>
    <w:p w14:paraId="30F75B7B" w14:textId="5E02F569" w:rsidR="00DA511B" w:rsidRDefault="00DA511B" w:rsidP="00DA511B">
      <w:pPr>
        <w:pStyle w:val="Heading2"/>
      </w:pPr>
      <w:bookmarkStart w:id="146" w:name="_Toc37754606"/>
      <w:r>
        <w:t>Checkpoint 3</w:t>
      </w:r>
      <w:bookmarkEnd w:id="146"/>
    </w:p>
    <w:p w14:paraId="5C409148" w14:textId="08CDDC96" w:rsidR="00DA511B" w:rsidRDefault="00DA511B" w:rsidP="00DA511B">
      <w:r>
        <w:t xml:space="preserve">1. How are viruses weakened and made harmless </w:t>
      </w:r>
      <w:r w:rsidRPr="004A504D">
        <w:t>before they are put into the vaccine</w:t>
      </w:r>
      <w:r>
        <w:t>s</w:t>
      </w:r>
    </w:p>
    <w:p w14:paraId="3412612E" w14:textId="77777777" w:rsidR="00DA511B" w:rsidRPr="005F0CF0" w:rsidRDefault="00DA511B" w:rsidP="00DA511B">
      <w:pPr>
        <w:ind w:left="720"/>
        <w:rPr>
          <w:b/>
          <w:bCs/>
        </w:rPr>
      </w:pPr>
      <w:r w:rsidRPr="005F0CF0">
        <w:rPr>
          <w:b/>
          <w:bCs/>
        </w:rPr>
        <w:t xml:space="preserve">Destroying the virus’ genes </w:t>
      </w:r>
    </w:p>
    <w:p w14:paraId="4026FC60" w14:textId="77777777" w:rsidR="00DA511B" w:rsidRDefault="00DA511B" w:rsidP="00DA511B">
      <w:pPr>
        <w:ind w:left="720"/>
      </w:pPr>
      <w:r>
        <w:t xml:space="preserve">Removing its spikes </w:t>
      </w:r>
    </w:p>
    <w:p w14:paraId="32ACC079" w14:textId="77777777" w:rsidR="00DA511B" w:rsidRDefault="00DA511B" w:rsidP="00DA511B">
      <w:pPr>
        <w:ind w:left="720"/>
      </w:pPr>
      <w:r>
        <w:t xml:space="preserve">Weakening its protein </w:t>
      </w:r>
    </w:p>
    <w:p w14:paraId="2860B461" w14:textId="77777777" w:rsidR="00DA511B" w:rsidRDefault="00DA511B" w:rsidP="00DA511B">
      <w:pPr>
        <w:ind w:left="720"/>
      </w:pPr>
      <w:r>
        <w:t xml:space="preserve">Destroying its outer membrane </w:t>
      </w:r>
    </w:p>
    <w:p w14:paraId="20F4BF96" w14:textId="77777777" w:rsidR="00DA511B" w:rsidRDefault="00DA511B" w:rsidP="00DA511B">
      <w:pPr>
        <w:ind w:left="720"/>
      </w:pPr>
      <w:r>
        <w:t>Disrupting the virus’ amino acids</w:t>
      </w:r>
    </w:p>
    <w:p w14:paraId="6866A8DE" w14:textId="77777777" w:rsidR="00DA511B" w:rsidRDefault="00DA511B" w:rsidP="00DA511B"/>
    <w:p w14:paraId="45694283" w14:textId="77777777" w:rsidR="00DA511B" w:rsidRDefault="00DA511B" w:rsidP="00DA511B">
      <w:r>
        <w:t xml:space="preserve">2. Harmless viruses in a vaccine are known as </w:t>
      </w:r>
    </w:p>
    <w:p w14:paraId="72296AB6" w14:textId="77777777" w:rsidR="00DA511B" w:rsidRDefault="00DA511B" w:rsidP="00DA511B">
      <w:pPr>
        <w:ind w:left="720"/>
      </w:pPr>
      <w:r>
        <w:lastRenderedPageBreak/>
        <w:t>Antibody</w:t>
      </w:r>
    </w:p>
    <w:p w14:paraId="39EFC121" w14:textId="77777777" w:rsidR="00DA511B" w:rsidRDefault="00DA511B" w:rsidP="00DA511B">
      <w:pPr>
        <w:ind w:left="720"/>
      </w:pPr>
      <w:r>
        <w:t>White blood cell</w:t>
      </w:r>
    </w:p>
    <w:p w14:paraId="3DD0CFF4" w14:textId="77777777" w:rsidR="00DA511B" w:rsidRDefault="00DA511B" w:rsidP="00DA511B">
      <w:pPr>
        <w:ind w:left="720"/>
      </w:pPr>
      <w:r>
        <w:t xml:space="preserve">Pathogen </w:t>
      </w:r>
    </w:p>
    <w:p w14:paraId="0EC689A1" w14:textId="77777777" w:rsidR="00DA511B" w:rsidRPr="00BB416E" w:rsidRDefault="00DA511B" w:rsidP="00DA511B">
      <w:pPr>
        <w:ind w:left="720"/>
        <w:rPr>
          <w:b/>
          <w:bCs/>
        </w:rPr>
      </w:pPr>
      <w:r w:rsidRPr="005F0CF0">
        <w:rPr>
          <w:b/>
          <w:bCs/>
        </w:rPr>
        <w:t>Antigen</w:t>
      </w:r>
    </w:p>
    <w:p w14:paraId="719A8BA0" w14:textId="77777777" w:rsidR="00DA511B" w:rsidRDefault="00DA511B" w:rsidP="00DA511B">
      <w:pPr>
        <w:ind w:left="720"/>
      </w:pPr>
      <w:r>
        <w:t>Microbe</w:t>
      </w:r>
    </w:p>
    <w:p w14:paraId="50EB646C" w14:textId="77777777" w:rsidR="00DA511B" w:rsidRDefault="00DA511B" w:rsidP="00DA511B"/>
    <w:p w14:paraId="71786144" w14:textId="6802377F" w:rsidR="00DA511B" w:rsidRDefault="00DA511B" w:rsidP="00DA511B">
      <w:r>
        <w:t>3. A vaccine</w:t>
      </w:r>
      <w:r w:rsidR="0083484C">
        <w:t xml:space="preserve"> </w:t>
      </w:r>
      <w:r>
        <w:t>works against a pathogen by</w:t>
      </w:r>
    </w:p>
    <w:p w14:paraId="32386C55" w14:textId="77777777" w:rsidR="00DA511B" w:rsidRDefault="00DA511B" w:rsidP="00DA511B">
      <w:pPr>
        <w:ind w:left="720"/>
      </w:pPr>
      <w:r>
        <w:t>Causing the body to develop white blood cells</w:t>
      </w:r>
    </w:p>
    <w:p w14:paraId="39A0D1D2" w14:textId="77777777" w:rsidR="00DA511B" w:rsidRDefault="00DA511B" w:rsidP="00DA511B">
      <w:pPr>
        <w:ind w:left="720"/>
      </w:pPr>
      <w:r>
        <w:t>Boosting the immune system</w:t>
      </w:r>
    </w:p>
    <w:p w14:paraId="699E3011" w14:textId="77777777" w:rsidR="00DA511B" w:rsidRPr="00BB416E" w:rsidRDefault="00DA511B" w:rsidP="00DA511B">
      <w:pPr>
        <w:ind w:left="720"/>
        <w:rPr>
          <w:b/>
          <w:bCs/>
        </w:rPr>
      </w:pPr>
      <w:r w:rsidRPr="005F0CF0">
        <w:rPr>
          <w:b/>
          <w:bCs/>
        </w:rPr>
        <w:t>Training the immune system to recognize and combat pathogens</w:t>
      </w:r>
    </w:p>
    <w:p w14:paraId="74A6E0A7" w14:textId="77777777" w:rsidR="00DA511B" w:rsidRDefault="00DA511B" w:rsidP="00DA511B">
      <w:pPr>
        <w:ind w:left="720"/>
      </w:pPr>
      <w:r>
        <w:t>Triggering an inflammatory response</w:t>
      </w:r>
    </w:p>
    <w:p w14:paraId="410556C3" w14:textId="77777777" w:rsidR="00DA511B" w:rsidRDefault="00DA511B" w:rsidP="00DA511B">
      <w:pPr>
        <w:ind w:left="720"/>
      </w:pPr>
      <w:r>
        <w:t>Causing the body to develop white blood cells</w:t>
      </w:r>
    </w:p>
    <w:p w14:paraId="04DE467E" w14:textId="77777777" w:rsidR="00DA511B" w:rsidRDefault="00DA511B" w:rsidP="00DA511B"/>
    <w:p w14:paraId="5E430678" w14:textId="77777777" w:rsidR="00DA511B" w:rsidRDefault="00DA511B" w:rsidP="00DA511B">
      <w:r>
        <w:t>4. There a chance that a vaccine for SARS-CoV-2 could take less time to develop than for other vaccines</w:t>
      </w:r>
      <w:r w:rsidRPr="005F0CF0">
        <w:t xml:space="preserve"> </w:t>
      </w:r>
      <w:r>
        <w:t xml:space="preserve">because  </w:t>
      </w:r>
    </w:p>
    <w:p w14:paraId="4C5C1A5C" w14:textId="77777777" w:rsidR="00DA511B" w:rsidRDefault="00DA511B" w:rsidP="00DA511B">
      <w:pPr>
        <w:ind w:left="720"/>
      </w:pPr>
      <w:r>
        <w:t>Computers can speed up the development process</w:t>
      </w:r>
    </w:p>
    <w:p w14:paraId="046C236D" w14:textId="77777777" w:rsidR="00DA511B" w:rsidRDefault="00DA511B" w:rsidP="00DA511B">
      <w:pPr>
        <w:ind w:left="720"/>
      </w:pPr>
      <w:r>
        <w:t>Lots of companies are working on a SARS-CoV-2 vaccine</w:t>
      </w:r>
    </w:p>
    <w:p w14:paraId="4397C492" w14:textId="77777777" w:rsidR="00DA511B" w:rsidRPr="005F0CF0" w:rsidRDefault="00DA511B" w:rsidP="00DA511B">
      <w:pPr>
        <w:ind w:left="720"/>
        <w:rPr>
          <w:b/>
          <w:bCs/>
        </w:rPr>
      </w:pPr>
      <w:r w:rsidRPr="005F0CF0">
        <w:rPr>
          <w:b/>
          <w:bCs/>
        </w:rPr>
        <w:t>Vaccines have already been developed for other Coronaviruses</w:t>
      </w:r>
    </w:p>
    <w:p w14:paraId="305CE2D1" w14:textId="77777777" w:rsidR="00DA511B" w:rsidRDefault="00DA511B" w:rsidP="00DA511B">
      <w:pPr>
        <w:ind w:left="720"/>
      </w:pPr>
      <w:r>
        <w:t xml:space="preserve">Data is being shared on vaccine development </w:t>
      </w:r>
    </w:p>
    <w:p w14:paraId="7676343B" w14:textId="77777777" w:rsidR="00DA511B" w:rsidRDefault="00DA511B" w:rsidP="00DA511B">
      <w:pPr>
        <w:ind w:left="720"/>
      </w:pPr>
      <w:r>
        <w:t xml:space="preserve">Shortcuts to testing have been found </w:t>
      </w:r>
    </w:p>
    <w:p w14:paraId="2FBEA023" w14:textId="77777777" w:rsidR="00DA511B" w:rsidRDefault="00DA511B" w:rsidP="00DA511B"/>
    <w:p w14:paraId="3F123D5A" w14:textId="5AB45956" w:rsidR="00DA511B" w:rsidRDefault="00DA511B" w:rsidP="00DA511B">
      <w:r>
        <w:t xml:space="preserve">5. Antibiotics work against viruses because </w:t>
      </w:r>
      <w:r w:rsidR="0083484C">
        <w:t>viruses</w:t>
      </w:r>
    </w:p>
    <w:p w14:paraId="39C868FB" w14:textId="2077DEE8" w:rsidR="00DA511B" w:rsidRPr="005F0CF0" w:rsidRDefault="0083484C" w:rsidP="00DA511B">
      <w:pPr>
        <w:ind w:left="720"/>
        <w:rPr>
          <w:b/>
          <w:bCs/>
        </w:rPr>
      </w:pPr>
      <w:r>
        <w:rPr>
          <w:b/>
          <w:bCs/>
        </w:rPr>
        <w:t xml:space="preserve">Are structured differently to the </w:t>
      </w:r>
      <w:r w:rsidR="00DA511B" w:rsidRPr="005F0CF0">
        <w:rPr>
          <w:b/>
          <w:bCs/>
        </w:rPr>
        <w:t xml:space="preserve">bacteria </w:t>
      </w:r>
      <w:r>
        <w:rPr>
          <w:b/>
          <w:bCs/>
        </w:rPr>
        <w:t>which a</w:t>
      </w:r>
      <w:r w:rsidRPr="005F0CF0">
        <w:rPr>
          <w:b/>
          <w:bCs/>
        </w:rPr>
        <w:t>ntibiotics are designed to kill</w:t>
      </w:r>
    </w:p>
    <w:p w14:paraId="5870435E" w14:textId="08FD4A5B" w:rsidR="00DA511B" w:rsidRDefault="0083484C" w:rsidP="00DA511B">
      <w:pPr>
        <w:ind w:left="720"/>
      </w:pPr>
      <w:r>
        <w:t>A</w:t>
      </w:r>
      <w:r w:rsidR="00DA511B">
        <w:t>re too small for antibiotics</w:t>
      </w:r>
    </w:p>
    <w:p w14:paraId="65D55359" w14:textId="77777777" w:rsidR="00DA511B" w:rsidRDefault="00DA511B" w:rsidP="00DA511B">
      <w:pPr>
        <w:ind w:left="720"/>
      </w:pPr>
      <w:r>
        <w:t xml:space="preserve">Have tough outer shells </w:t>
      </w:r>
    </w:p>
    <w:p w14:paraId="43EB743E" w14:textId="77777777" w:rsidR="00DA511B" w:rsidRDefault="00DA511B" w:rsidP="00DA511B">
      <w:pPr>
        <w:ind w:left="720"/>
      </w:pPr>
      <w:r>
        <w:t>Have evolved defensive mechanisms to defend themselves against antibiotics</w:t>
      </w:r>
    </w:p>
    <w:p w14:paraId="3AD7527A" w14:textId="77777777" w:rsidR="00DA511B" w:rsidRDefault="00DA511B" w:rsidP="00DA511B">
      <w:pPr>
        <w:ind w:left="720"/>
      </w:pPr>
      <w:r>
        <w:t xml:space="preserve">Have membranes made out of lipids </w:t>
      </w:r>
    </w:p>
    <w:p w14:paraId="7183F7FF" w14:textId="77777777" w:rsidR="00DA511B" w:rsidRDefault="00DA511B" w:rsidP="00DA511B"/>
    <w:p w14:paraId="6ECDDE21" w14:textId="77777777" w:rsidR="00DA511B" w:rsidRDefault="00DA511B" w:rsidP="00DA511B">
      <w:r>
        <w:t>6. A</w:t>
      </w:r>
      <w:r w:rsidRPr="00C53B95">
        <w:t>ntiviral drug</w:t>
      </w:r>
      <w:r>
        <w:t xml:space="preserve">s target </w:t>
      </w:r>
    </w:p>
    <w:p w14:paraId="6ACF98CA" w14:textId="77777777" w:rsidR="00DA511B" w:rsidRDefault="00DA511B" w:rsidP="00DA511B">
      <w:pPr>
        <w:ind w:left="720"/>
      </w:pPr>
      <w:r>
        <w:t>The virus’ spikes</w:t>
      </w:r>
    </w:p>
    <w:p w14:paraId="39256084" w14:textId="77777777" w:rsidR="00DA511B" w:rsidRPr="005F0CF0" w:rsidRDefault="00DA511B" w:rsidP="00DA511B">
      <w:pPr>
        <w:ind w:left="720"/>
        <w:rPr>
          <w:b/>
          <w:bCs/>
        </w:rPr>
      </w:pPr>
      <w:r w:rsidRPr="005F0CF0">
        <w:rPr>
          <w:b/>
          <w:bCs/>
        </w:rPr>
        <w:t>Viral proteins</w:t>
      </w:r>
    </w:p>
    <w:p w14:paraId="69F4676A" w14:textId="77777777" w:rsidR="00DA511B" w:rsidRDefault="00DA511B" w:rsidP="00DA511B">
      <w:pPr>
        <w:ind w:left="720"/>
      </w:pPr>
      <w:r>
        <w:t xml:space="preserve">Genes </w:t>
      </w:r>
    </w:p>
    <w:p w14:paraId="603047F0" w14:textId="77777777" w:rsidR="00DA511B" w:rsidRDefault="00DA511B" w:rsidP="00DA511B">
      <w:pPr>
        <w:ind w:left="720"/>
      </w:pPr>
      <w:r>
        <w:t xml:space="preserve">The virus’ envelope </w:t>
      </w:r>
    </w:p>
    <w:p w14:paraId="3744BABF" w14:textId="77777777" w:rsidR="00DA511B" w:rsidRDefault="00DA511B" w:rsidP="00DA511B">
      <w:pPr>
        <w:ind w:left="720"/>
      </w:pPr>
      <w:r>
        <w:t>RNA</w:t>
      </w:r>
    </w:p>
    <w:p w14:paraId="62BD1530" w14:textId="77777777" w:rsidR="00DA511B" w:rsidRDefault="00DA511B" w:rsidP="00DA511B"/>
    <w:p w14:paraId="0AE2D08C" w14:textId="77777777" w:rsidR="00DA511B" w:rsidRDefault="00DA511B" w:rsidP="00DA511B">
      <w:r>
        <w:t xml:space="preserve">7. </w:t>
      </w:r>
      <w:r w:rsidRPr="005F0CF0">
        <w:t>The advantage of using existing drugs</w:t>
      </w:r>
      <w:r>
        <w:t xml:space="preserve"> on COVID-19</w:t>
      </w:r>
      <w:r w:rsidRPr="005F0CF0">
        <w:t xml:space="preserve"> is </w:t>
      </w:r>
    </w:p>
    <w:p w14:paraId="3A6732DF" w14:textId="77777777" w:rsidR="00DA511B" w:rsidRDefault="00DA511B" w:rsidP="00DA511B">
      <w:pPr>
        <w:ind w:left="720"/>
      </w:pPr>
      <w:r>
        <w:t>Cheaper than developing new drugs from scratch</w:t>
      </w:r>
    </w:p>
    <w:p w14:paraId="24176EB4" w14:textId="77777777" w:rsidR="00DA511B" w:rsidRPr="005F0CF0" w:rsidRDefault="00DA511B" w:rsidP="00DA511B">
      <w:pPr>
        <w:ind w:left="720"/>
        <w:rPr>
          <w:b/>
          <w:bCs/>
        </w:rPr>
      </w:pPr>
      <w:r w:rsidRPr="005F0CF0">
        <w:rPr>
          <w:b/>
          <w:bCs/>
        </w:rPr>
        <w:t xml:space="preserve">They have already undergone clinical trials which take a lot of time </w:t>
      </w:r>
    </w:p>
    <w:p w14:paraId="31FEB321" w14:textId="77777777" w:rsidR="00DA511B" w:rsidRDefault="00DA511B" w:rsidP="00DA511B">
      <w:pPr>
        <w:ind w:left="720"/>
      </w:pPr>
      <w:r>
        <w:t xml:space="preserve">They are proven to be effective on other diseases </w:t>
      </w:r>
    </w:p>
    <w:p w14:paraId="132AB442" w14:textId="77777777" w:rsidR="00DA511B" w:rsidRDefault="00DA511B" w:rsidP="00DA511B">
      <w:pPr>
        <w:ind w:left="720"/>
      </w:pPr>
      <w:r>
        <w:t>COVID-19 can be effectively treated with a wide variety of drugs</w:t>
      </w:r>
    </w:p>
    <w:p w14:paraId="68521573" w14:textId="77777777" w:rsidR="00DA511B" w:rsidRDefault="00DA511B" w:rsidP="00DA511B">
      <w:pPr>
        <w:ind w:left="720"/>
      </w:pPr>
      <w:r>
        <w:t xml:space="preserve">They are already in stock in hospitals </w:t>
      </w:r>
    </w:p>
    <w:p w14:paraId="300DD5F0" w14:textId="77777777" w:rsidR="00DA511B" w:rsidRDefault="00DA511B" w:rsidP="00DA511B"/>
    <w:p w14:paraId="1DD52704" w14:textId="77777777" w:rsidR="00DA511B" w:rsidRDefault="00DA511B" w:rsidP="00DA511B">
      <w:r>
        <w:t xml:space="preserve">8. Soap effectively kills the SARS-CoV-19 virus because </w:t>
      </w:r>
    </w:p>
    <w:p w14:paraId="15467B3B" w14:textId="77777777" w:rsidR="00DA511B" w:rsidRDefault="00DA511B" w:rsidP="00DA511B">
      <w:pPr>
        <w:ind w:left="720"/>
      </w:pPr>
      <w:r>
        <w:t>Soap kills bacteria</w:t>
      </w:r>
    </w:p>
    <w:p w14:paraId="4BF23171" w14:textId="77777777" w:rsidR="00DA511B" w:rsidRDefault="00DA511B" w:rsidP="00DA511B">
      <w:pPr>
        <w:ind w:left="720"/>
      </w:pPr>
      <w:r w:rsidRPr="00A35BDF">
        <w:t>Soap is made of pin-shaped molecules</w:t>
      </w:r>
      <w:r>
        <w:t xml:space="preserve"> that pierce the virus’ outer membrane</w:t>
      </w:r>
    </w:p>
    <w:p w14:paraId="255F9FEF" w14:textId="77777777" w:rsidR="00DA511B" w:rsidRPr="00BB416E" w:rsidRDefault="00DA511B" w:rsidP="00DA511B">
      <w:pPr>
        <w:ind w:left="720"/>
      </w:pPr>
      <w:r>
        <w:t xml:space="preserve">Soap molecules have a head that is attracted to water </w:t>
      </w:r>
    </w:p>
    <w:p w14:paraId="60874C2B" w14:textId="77777777" w:rsidR="00DA511B" w:rsidRDefault="00DA511B" w:rsidP="00DA511B">
      <w:pPr>
        <w:ind w:left="720"/>
      </w:pPr>
      <w:r w:rsidRPr="005F0CF0">
        <w:rPr>
          <w:b/>
          <w:bCs/>
        </w:rPr>
        <w:t>SARS-C</w:t>
      </w:r>
      <w:r>
        <w:rPr>
          <w:b/>
          <w:bCs/>
        </w:rPr>
        <w:t>o</w:t>
      </w:r>
      <w:r w:rsidRPr="005F0CF0">
        <w:rPr>
          <w:b/>
          <w:bCs/>
        </w:rPr>
        <w:t>V-2 has a lipid membrane which soap molecules destroy</w:t>
      </w:r>
      <w:r>
        <w:t xml:space="preserve"> </w:t>
      </w:r>
    </w:p>
    <w:p w14:paraId="4181FE3D" w14:textId="77777777" w:rsidR="00DA511B" w:rsidRDefault="00DA511B" w:rsidP="00DA511B">
      <w:pPr>
        <w:ind w:left="720"/>
      </w:pPr>
      <w:r>
        <w:lastRenderedPageBreak/>
        <w:t xml:space="preserve">Soap molecules have tails that are attracted to </w:t>
      </w:r>
      <w:r w:rsidRPr="00A35BDF">
        <w:t>oils and fats</w:t>
      </w:r>
    </w:p>
    <w:p w14:paraId="3303443A" w14:textId="77777777" w:rsidR="00DA511B" w:rsidRDefault="00DA511B" w:rsidP="00DA511B"/>
    <w:p w14:paraId="1F5D2549" w14:textId="77777777" w:rsidR="00DA511B" w:rsidRDefault="00DA511B" w:rsidP="00DA511B">
      <w:r>
        <w:t xml:space="preserve">9. Which of the following kinds of masks will filter-out </w:t>
      </w:r>
      <w:r w:rsidRPr="005F0CF0">
        <w:t xml:space="preserve">SARS-CoV-2 </w:t>
      </w:r>
      <w:r>
        <w:t xml:space="preserve">viruses </w:t>
      </w:r>
      <w:r w:rsidRPr="005F0CF0">
        <w:t>in microscopic droplets</w:t>
      </w:r>
      <w:r>
        <w:t xml:space="preserve"> (select all that apply)</w:t>
      </w:r>
    </w:p>
    <w:p w14:paraId="536C2E8C" w14:textId="77777777" w:rsidR="00DA511B" w:rsidRDefault="00DA511B" w:rsidP="00DA511B">
      <w:pPr>
        <w:ind w:left="720"/>
      </w:pPr>
      <w:r>
        <w:t>Surgical masks</w:t>
      </w:r>
    </w:p>
    <w:p w14:paraId="78428035" w14:textId="77777777" w:rsidR="00DA511B" w:rsidRPr="005F0CF0" w:rsidRDefault="00DA511B" w:rsidP="00DA511B">
      <w:pPr>
        <w:ind w:left="720"/>
        <w:rPr>
          <w:b/>
          <w:bCs/>
        </w:rPr>
      </w:pPr>
      <w:r w:rsidRPr="005F0CF0">
        <w:rPr>
          <w:b/>
          <w:bCs/>
        </w:rPr>
        <w:t xml:space="preserve">FPP2 </w:t>
      </w:r>
    </w:p>
    <w:p w14:paraId="2A3D58CE" w14:textId="77777777" w:rsidR="00DA511B" w:rsidRPr="005F0CF0" w:rsidRDefault="00DA511B" w:rsidP="00DA511B">
      <w:pPr>
        <w:ind w:left="720"/>
        <w:rPr>
          <w:b/>
          <w:bCs/>
        </w:rPr>
      </w:pPr>
      <w:r w:rsidRPr="005F0CF0">
        <w:rPr>
          <w:b/>
          <w:bCs/>
        </w:rPr>
        <w:t xml:space="preserve">FFP3  </w:t>
      </w:r>
    </w:p>
    <w:p w14:paraId="0E84B1E1" w14:textId="77777777" w:rsidR="00DA511B" w:rsidRPr="005F0CF0" w:rsidRDefault="00DA511B" w:rsidP="00DA511B">
      <w:pPr>
        <w:ind w:left="720"/>
        <w:rPr>
          <w:b/>
          <w:bCs/>
        </w:rPr>
      </w:pPr>
      <w:r w:rsidRPr="005F0CF0">
        <w:rPr>
          <w:b/>
          <w:bCs/>
        </w:rPr>
        <w:t>N95</w:t>
      </w:r>
    </w:p>
    <w:p w14:paraId="13A8AC74" w14:textId="77777777" w:rsidR="00DA511B" w:rsidRDefault="00DA511B" w:rsidP="00DA511B">
      <w:pPr>
        <w:ind w:left="720"/>
      </w:pPr>
      <w:r>
        <w:t>Visors</w:t>
      </w:r>
    </w:p>
    <w:p w14:paraId="48EC9BF5" w14:textId="77777777" w:rsidR="00DA511B" w:rsidRDefault="00DA511B" w:rsidP="00DA511B"/>
    <w:p w14:paraId="3827DA39" w14:textId="77777777" w:rsidR="00DA511B" w:rsidRDefault="00DA511B" w:rsidP="00DA511B">
      <w:r>
        <w:t xml:space="preserve">10. A ventilator is used to </w:t>
      </w:r>
    </w:p>
    <w:p w14:paraId="6BEB9CD6" w14:textId="77777777" w:rsidR="00DA511B" w:rsidRDefault="00DA511B" w:rsidP="00DA511B">
      <w:pPr>
        <w:ind w:left="720"/>
      </w:pPr>
      <w:r>
        <w:t xml:space="preserve">Ensure the patient has fresh air </w:t>
      </w:r>
    </w:p>
    <w:p w14:paraId="48ECBFAB" w14:textId="77777777" w:rsidR="00DA511B" w:rsidRPr="005F0CF0" w:rsidRDefault="00DA511B" w:rsidP="00DA511B">
      <w:pPr>
        <w:ind w:left="720"/>
        <w:rPr>
          <w:b/>
          <w:bCs/>
        </w:rPr>
      </w:pPr>
      <w:r w:rsidRPr="005F0CF0">
        <w:rPr>
          <w:b/>
          <w:bCs/>
        </w:rPr>
        <w:t xml:space="preserve">Maintain the right levels of oxygen and CO2 in a patient’s blood </w:t>
      </w:r>
    </w:p>
    <w:p w14:paraId="3D81DBC3" w14:textId="77777777" w:rsidR="00DA511B" w:rsidRDefault="00DA511B" w:rsidP="00DA511B">
      <w:pPr>
        <w:ind w:left="720"/>
      </w:pPr>
      <w:r>
        <w:t xml:space="preserve">Support kidney functions </w:t>
      </w:r>
    </w:p>
    <w:p w14:paraId="39D89D1C" w14:textId="77777777" w:rsidR="00DA511B" w:rsidRDefault="00DA511B" w:rsidP="00DA511B">
      <w:pPr>
        <w:ind w:left="720"/>
      </w:pPr>
      <w:r>
        <w:t>Keep the patient cool</w:t>
      </w:r>
    </w:p>
    <w:p w14:paraId="328DB09C" w14:textId="42392B85" w:rsidR="00DA511B" w:rsidRDefault="00DA511B" w:rsidP="00DA511B">
      <w:pPr>
        <w:ind w:left="720"/>
      </w:pPr>
      <w:r>
        <w:t>Reduce uric acid levels in the blood</w:t>
      </w:r>
    </w:p>
    <w:p w14:paraId="56F337A1" w14:textId="2E146391" w:rsidR="00DA511B" w:rsidRDefault="00DA511B" w:rsidP="00DA511B">
      <w:pPr>
        <w:pStyle w:val="Heading2"/>
      </w:pPr>
      <w:bookmarkStart w:id="147" w:name="_Toc37754607"/>
      <w:r>
        <w:t>Checkpoint 4</w:t>
      </w:r>
      <w:bookmarkEnd w:id="147"/>
    </w:p>
    <w:p w14:paraId="2DDEB56D" w14:textId="6B334199" w:rsidR="0061131F" w:rsidRDefault="0061131F" w:rsidP="0061131F">
      <w:r>
        <w:t xml:space="preserve">1. What is the most controversial method of dealing with a </w:t>
      </w:r>
      <w:r w:rsidR="00C167E0">
        <w:t>virus</w:t>
      </w:r>
    </w:p>
    <w:p w14:paraId="53E2D0D1" w14:textId="77777777" w:rsidR="0061131F" w:rsidRDefault="0061131F" w:rsidP="0061131F">
      <w:pPr>
        <w:ind w:left="720"/>
      </w:pPr>
      <w:r>
        <w:t>Lockdown</w:t>
      </w:r>
    </w:p>
    <w:p w14:paraId="3F71C0EF" w14:textId="77777777" w:rsidR="0061131F" w:rsidRDefault="0061131F" w:rsidP="0061131F">
      <w:pPr>
        <w:ind w:left="720"/>
      </w:pPr>
      <w:r>
        <w:t>Social distancing</w:t>
      </w:r>
    </w:p>
    <w:p w14:paraId="0A0376F5" w14:textId="77777777" w:rsidR="0061131F" w:rsidRDefault="0061131F" w:rsidP="0061131F">
      <w:pPr>
        <w:ind w:left="720"/>
      </w:pPr>
      <w:r>
        <w:t>Travel restrictions</w:t>
      </w:r>
    </w:p>
    <w:p w14:paraId="41F73838" w14:textId="77777777" w:rsidR="0061131F" w:rsidRPr="0032478C" w:rsidRDefault="0061131F" w:rsidP="0061131F">
      <w:pPr>
        <w:ind w:left="720"/>
        <w:rPr>
          <w:b/>
          <w:bCs/>
        </w:rPr>
      </w:pPr>
      <w:r w:rsidRPr="0032478C">
        <w:rPr>
          <w:b/>
          <w:bCs/>
        </w:rPr>
        <w:t>Herd immunity</w:t>
      </w:r>
    </w:p>
    <w:p w14:paraId="4434A46B" w14:textId="77777777" w:rsidR="0061131F" w:rsidRDefault="0061131F" w:rsidP="0061131F">
      <w:pPr>
        <w:ind w:left="720"/>
      </w:pPr>
      <w:r>
        <w:t>Public health campaigns</w:t>
      </w:r>
    </w:p>
    <w:p w14:paraId="3294822D" w14:textId="77777777" w:rsidR="0061131F" w:rsidRDefault="0061131F" w:rsidP="0061131F"/>
    <w:p w14:paraId="0652C202" w14:textId="77777777" w:rsidR="0061131F" w:rsidRDefault="0061131F" w:rsidP="0061131F">
      <w:r>
        <w:t>2. H</w:t>
      </w:r>
      <w:r w:rsidRPr="0032478C">
        <w:t>erd immunity</w:t>
      </w:r>
      <w:r>
        <w:t xml:space="preserve"> without vaccine in the COVID-19 pandemic is controversial because: </w:t>
      </w:r>
    </w:p>
    <w:p w14:paraId="2FE9690C" w14:textId="0FD7B900" w:rsidR="0061131F" w:rsidRDefault="0061131F" w:rsidP="0061131F">
      <w:pPr>
        <w:ind w:left="720"/>
      </w:pPr>
      <w:r>
        <w:t>Not everyone in the population will be</w:t>
      </w:r>
      <w:r w:rsidR="00C167E0">
        <w:t>come</w:t>
      </w:r>
      <w:r>
        <w:t xml:space="preserve"> immune</w:t>
      </w:r>
    </w:p>
    <w:p w14:paraId="286FAC2E" w14:textId="77777777" w:rsidR="0061131F" w:rsidRDefault="0061131F" w:rsidP="0061131F">
      <w:pPr>
        <w:ind w:left="720"/>
      </w:pPr>
      <w:r>
        <w:t xml:space="preserve">There is no research to support the policy </w:t>
      </w:r>
    </w:p>
    <w:p w14:paraId="5F2D2ABD" w14:textId="77777777" w:rsidR="0061131F" w:rsidRPr="0032478C" w:rsidRDefault="0061131F" w:rsidP="0061131F">
      <w:pPr>
        <w:ind w:left="720"/>
        <w:rPr>
          <w:b/>
          <w:bCs/>
        </w:rPr>
      </w:pPr>
      <w:r w:rsidRPr="0032478C">
        <w:rPr>
          <w:b/>
          <w:bCs/>
        </w:rPr>
        <w:t xml:space="preserve">The capacity of health services likely to be exceeded </w:t>
      </w:r>
    </w:p>
    <w:p w14:paraId="62CD802E" w14:textId="77777777" w:rsidR="0061131F" w:rsidRDefault="0061131F" w:rsidP="0061131F">
      <w:pPr>
        <w:ind w:left="720"/>
      </w:pPr>
      <w:r>
        <w:t>It</w:t>
      </w:r>
      <w:r w:rsidRPr="0032478C">
        <w:t xml:space="preserve"> does not give a high level of individual protection</w:t>
      </w:r>
    </w:p>
    <w:p w14:paraId="00BB57A8" w14:textId="77777777" w:rsidR="0061131F" w:rsidRDefault="0061131F" w:rsidP="0061131F">
      <w:pPr>
        <w:ind w:left="720"/>
      </w:pPr>
      <w:r>
        <w:t xml:space="preserve">It requires everyone to take untested drugs </w:t>
      </w:r>
    </w:p>
    <w:p w14:paraId="2E1E6D92" w14:textId="77777777" w:rsidR="0061131F" w:rsidRDefault="0061131F" w:rsidP="0061131F"/>
    <w:p w14:paraId="605E53F4" w14:textId="77777777" w:rsidR="0061131F" w:rsidRDefault="0061131F" w:rsidP="0061131F">
      <w:r>
        <w:t xml:space="preserve">3. Before drugs and vaccines are available, governments have to use  </w:t>
      </w:r>
    </w:p>
    <w:p w14:paraId="1DC79BC9" w14:textId="77777777" w:rsidR="0061131F" w:rsidRDefault="0061131F" w:rsidP="0061131F">
      <w:pPr>
        <w:ind w:left="720"/>
      </w:pPr>
      <w:r>
        <w:t>Lockdown</w:t>
      </w:r>
    </w:p>
    <w:p w14:paraId="0DB02B9D" w14:textId="77777777" w:rsidR="0061131F" w:rsidRDefault="0061131F" w:rsidP="0061131F">
      <w:pPr>
        <w:ind w:left="720"/>
      </w:pPr>
      <w:r>
        <w:t>Social distancing</w:t>
      </w:r>
    </w:p>
    <w:p w14:paraId="3A85E55A" w14:textId="77777777" w:rsidR="0061131F" w:rsidRDefault="0061131F" w:rsidP="0061131F">
      <w:pPr>
        <w:ind w:left="720"/>
      </w:pPr>
      <w:r>
        <w:t>Travel restrictions</w:t>
      </w:r>
    </w:p>
    <w:p w14:paraId="3DBC73D4" w14:textId="77777777" w:rsidR="0061131F" w:rsidRPr="0032478C" w:rsidRDefault="0061131F" w:rsidP="0061131F">
      <w:pPr>
        <w:ind w:left="720"/>
        <w:rPr>
          <w:b/>
          <w:bCs/>
        </w:rPr>
      </w:pPr>
      <w:r w:rsidRPr="0032478C">
        <w:rPr>
          <w:b/>
          <w:bCs/>
        </w:rPr>
        <w:t>Non-Pharmaceutical Interventions</w:t>
      </w:r>
    </w:p>
    <w:p w14:paraId="01B46675" w14:textId="77777777" w:rsidR="0061131F" w:rsidRDefault="0061131F" w:rsidP="0061131F">
      <w:pPr>
        <w:ind w:left="720"/>
      </w:pPr>
      <w:r>
        <w:t>Public health campaigns</w:t>
      </w:r>
    </w:p>
    <w:p w14:paraId="00CB5333" w14:textId="77777777" w:rsidR="0061131F" w:rsidRDefault="0061131F" w:rsidP="0061131F"/>
    <w:p w14:paraId="134383F4" w14:textId="77777777" w:rsidR="0061131F" w:rsidRDefault="0061131F" w:rsidP="0061131F">
      <w:r>
        <w:t xml:space="preserve">4. Which of the following are </w:t>
      </w:r>
      <w:r w:rsidRPr="0032478C">
        <w:t xml:space="preserve">two </w:t>
      </w:r>
      <w:r>
        <w:t xml:space="preserve">the </w:t>
      </w:r>
      <w:r w:rsidRPr="0032478C">
        <w:t>main types of strategies that can be pursued by governments</w:t>
      </w:r>
    </w:p>
    <w:p w14:paraId="2029E980" w14:textId="77777777" w:rsidR="0061131F" w:rsidRDefault="0061131F" w:rsidP="0061131F">
      <w:pPr>
        <w:ind w:left="720"/>
      </w:pPr>
      <w:r>
        <w:t>Social distancing</w:t>
      </w:r>
    </w:p>
    <w:p w14:paraId="02EF8D41" w14:textId="77777777" w:rsidR="0061131F" w:rsidRPr="0032478C" w:rsidRDefault="0061131F" w:rsidP="0061131F">
      <w:pPr>
        <w:ind w:firstLine="720"/>
        <w:rPr>
          <w:b/>
          <w:bCs/>
        </w:rPr>
      </w:pPr>
      <w:r w:rsidRPr="0032478C">
        <w:rPr>
          <w:b/>
          <w:bCs/>
        </w:rPr>
        <w:t>Suppression</w:t>
      </w:r>
    </w:p>
    <w:p w14:paraId="3B0AB3AE" w14:textId="77777777" w:rsidR="0061131F" w:rsidRDefault="0061131F" w:rsidP="0061131F">
      <w:pPr>
        <w:ind w:left="720"/>
      </w:pPr>
      <w:r>
        <w:t>Travel restrictions</w:t>
      </w:r>
    </w:p>
    <w:p w14:paraId="249BF57A" w14:textId="77777777" w:rsidR="0061131F" w:rsidRPr="0032478C" w:rsidRDefault="0061131F" w:rsidP="0061131F">
      <w:pPr>
        <w:ind w:firstLine="720"/>
        <w:rPr>
          <w:b/>
          <w:bCs/>
        </w:rPr>
      </w:pPr>
      <w:r w:rsidRPr="0032478C">
        <w:rPr>
          <w:b/>
          <w:bCs/>
        </w:rPr>
        <w:t xml:space="preserve">Mitigation </w:t>
      </w:r>
    </w:p>
    <w:p w14:paraId="0E251CF2" w14:textId="77777777" w:rsidR="0061131F" w:rsidRDefault="0061131F" w:rsidP="0061131F">
      <w:pPr>
        <w:ind w:left="720"/>
      </w:pPr>
      <w:r>
        <w:lastRenderedPageBreak/>
        <w:t>Public health campaigns</w:t>
      </w:r>
    </w:p>
    <w:p w14:paraId="40D4184D" w14:textId="77777777" w:rsidR="0061131F" w:rsidRDefault="0061131F" w:rsidP="0061131F"/>
    <w:p w14:paraId="23B51824" w14:textId="77777777" w:rsidR="0061131F" w:rsidRDefault="0061131F" w:rsidP="0061131F">
      <w:r>
        <w:t>5. Which of the following is not a policy lever that governments can use</w:t>
      </w:r>
    </w:p>
    <w:p w14:paraId="756BF292" w14:textId="77777777" w:rsidR="0061131F" w:rsidRDefault="0061131F" w:rsidP="0061131F">
      <w:pPr>
        <w:ind w:left="720"/>
      </w:pPr>
      <w:r w:rsidRPr="0050251C">
        <w:t xml:space="preserve">Preparation for </w:t>
      </w:r>
      <w:r>
        <w:t>a</w:t>
      </w:r>
      <w:r w:rsidRPr="0050251C">
        <w:t xml:space="preserve">n </w:t>
      </w:r>
      <w:r>
        <w:t>i</w:t>
      </w:r>
      <w:r w:rsidRPr="0050251C">
        <w:t xml:space="preserve">ncrease in </w:t>
      </w:r>
      <w:r>
        <w:t>c</w:t>
      </w:r>
      <w:r w:rsidRPr="0050251C">
        <w:t>ases</w:t>
      </w:r>
    </w:p>
    <w:p w14:paraId="4945AE8B" w14:textId="77777777" w:rsidR="0061131F" w:rsidRDefault="0061131F" w:rsidP="0061131F">
      <w:pPr>
        <w:ind w:left="720"/>
      </w:pPr>
      <w:r w:rsidRPr="0050251C">
        <w:t xml:space="preserve">Social </w:t>
      </w:r>
      <w:r>
        <w:t>d</w:t>
      </w:r>
      <w:r w:rsidRPr="0050251C">
        <w:t xml:space="preserve">istancing of </w:t>
      </w:r>
      <w:r>
        <w:t>e</w:t>
      </w:r>
      <w:r w:rsidRPr="0050251C">
        <w:t xml:space="preserve">ntire </w:t>
      </w:r>
      <w:r>
        <w:t>p</w:t>
      </w:r>
      <w:r w:rsidRPr="0050251C">
        <w:t>opulation</w:t>
      </w:r>
    </w:p>
    <w:p w14:paraId="1145ECBB" w14:textId="77777777" w:rsidR="0061131F" w:rsidRDefault="0061131F" w:rsidP="0061131F">
      <w:pPr>
        <w:ind w:left="720"/>
      </w:pPr>
      <w:r w:rsidRPr="0050251C">
        <w:t xml:space="preserve">Closure of </w:t>
      </w:r>
      <w:r>
        <w:t>s</w:t>
      </w:r>
      <w:r w:rsidRPr="0050251C">
        <w:t xml:space="preserve">chools and </w:t>
      </w:r>
      <w:r>
        <w:t>u</w:t>
      </w:r>
      <w:r w:rsidRPr="0050251C">
        <w:t xml:space="preserve">niversities, and </w:t>
      </w:r>
      <w:r>
        <w:t>n</w:t>
      </w:r>
      <w:r w:rsidRPr="0050251C">
        <w:t xml:space="preserve">on-essential </w:t>
      </w:r>
      <w:r>
        <w:t>b</w:t>
      </w:r>
      <w:r w:rsidRPr="0050251C">
        <w:t>usinesses</w:t>
      </w:r>
    </w:p>
    <w:p w14:paraId="42977A6E" w14:textId="77777777" w:rsidR="0061131F" w:rsidRPr="0050251C" w:rsidRDefault="0061131F" w:rsidP="0061131F">
      <w:pPr>
        <w:ind w:left="720"/>
        <w:rPr>
          <w:b/>
          <w:bCs/>
        </w:rPr>
      </w:pPr>
      <w:r w:rsidRPr="0050251C">
        <w:rPr>
          <w:b/>
          <w:bCs/>
        </w:rPr>
        <w:t>Enforcing policy</w:t>
      </w:r>
    </w:p>
    <w:p w14:paraId="4840A627" w14:textId="77777777" w:rsidR="0061131F" w:rsidRDefault="0061131F" w:rsidP="0061131F">
      <w:pPr>
        <w:ind w:left="720"/>
      </w:pPr>
      <w:r w:rsidRPr="0050251C">
        <w:t>Isolation of Vulnerable People</w:t>
      </w:r>
    </w:p>
    <w:p w14:paraId="7332F7FD" w14:textId="77777777" w:rsidR="0061131F" w:rsidRDefault="0061131F" w:rsidP="0061131F"/>
    <w:p w14:paraId="05608C3D" w14:textId="77777777" w:rsidR="0061131F" w:rsidRDefault="0061131F" w:rsidP="0061131F">
      <w:r>
        <w:t xml:space="preserve">6. What does contract tracing mean </w:t>
      </w:r>
    </w:p>
    <w:p w14:paraId="63F0C637" w14:textId="77777777" w:rsidR="0061131F" w:rsidRDefault="0061131F" w:rsidP="0061131F">
      <w:pPr>
        <w:ind w:left="720"/>
      </w:pPr>
      <w:r>
        <w:t>Finding the people who are least at risk so they can be released from lockdown</w:t>
      </w:r>
    </w:p>
    <w:p w14:paraId="26F125D1" w14:textId="77777777" w:rsidR="0061131F" w:rsidRPr="00B708DA" w:rsidRDefault="0061131F" w:rsidP="0061131F">
      <w:pPr>
        <w:ind w:left="720"/>
        <w:rPr>
          <w:b/>
          <w:bCs/>
        </w:rPr>
      </w:pPr>
      <w:r w:rsidRPr="00B708DA">
        <w:rPr>
          <w:b/>
          <w:bCs/>
        </w:rPr>
        <w:t>Finding and testing people who may have come into contact with an infected person</w:t>
      </w:r>
    </w:p>
    <w:p w14:paraId="0C4483BE" w14:textId="77777777" w:rsidR="0061131F" w:rsidRDefault="0061131F" w:rsidP="0061131F">
      <w:pPr>
        <w:ind w:left="720"/>
      </w:pPr>
      <w:r>
        <w:t xml:space="preserve">Finding people who are susceptive to becoming infected </w:t>
      </w:r>
    </w:p>
    <w:p w14:paraId="3B7EC812" w14:textId="77777777" w:rsidR="0061131F" w:rsidRDefault="0061131F" w:rsidP="0061131F">
      <w:pPr>
        <w:ind w:left="720"/>
      </w:pPr>
      <w:r>
        <w:t xml:space="preserve">Isolating the most vulnerable people </w:t>
      </w:r>
    </w:p>
    <w:p w14:paraId="09CE2F49" w14:textId="77777777" w:rsidR="0061131F" w:rsidRDefault="0061131F" w:rsidP="0061131F">
      <w:pPr>
        <w:ind w:left="720"/>
      </w:pPr>
      <w:r>
        <w:t xml:space="preserve">Finding those people who have recovered so they can return to work </w:t>
      </w:r>
    </w:p>
    <w:p w14:paraId="45F8C7B4" w14:textId="77777777" w:rsidR="0061131F" w:rsidRDefault="0061131F" w:rsidP="0061131F">
      <w:r>
        <w:t xml:space="preserve"> </w:t>
      </w:r>
    </w:p>
    <w:p w14:paraId="74122977" w14:textId="77777777" w:rsidR="0061131F" w:rsidRDefault="0061131F" w:rsidP="0061131F">
      <w:r>
        <w:t>7. The exponential rate that pandemics rise means that early ___________</w:t>
      </w:r>
      <w:r w:rsidRPr="00B708DA">
        <w:t xml:space="preserve"> </w:t>
      </w:r>
      <w:r>
        <w:t xml:space="preserve">leads to lower numbers of early-stage infections </w:t>
      </w:r>
    </w:p>
    <w:p w14:paraId="77CDBBB4" w14:textId="77777777" w:rsidR="0061131F" w:rsidRDefault="0061131F" w:rsidP="0061131F">
      <w:pPr>
        <w:ind w:left="720"/>
      </w:pPr>
      <w:r>
        <w:t xml:space="preserve">Increases to hospital capacity   </w:t>
      </w:r>
    </w:p>
    <w:p w14:paraId="2AA6E3CD" w14:textId="77777777" w:rsidR="0061131F" w:rsidRPr="00B708DA" w:rsidRDefault="0061131F" w:rsidP="0061131F">
      <w:pPr>
        <w:ind w:left="720"/>
        <w:rPr>
          <w:b/>
          <w:bCs/>
        </w:rPr>
      </w:pPr>
      <w:r w:rsidRPr="00B708DA">
        <w:rPr>
          <w:b/>
          <w:bCs/>
        </w:rPr>
        <w:t xml:space="preserve">Testing, contact tracing, isolating, and social distancing   </w:t>
      </w:r>
    </w:p>
    <w:p w14:paraId="5F7DE93E" w14:textId="77777777" w:rsidR="0061131F" w:rsidRDefault="0061131F" w:rsidP="0061131F">
      <w:pPr>
        <w:ind w:left="720"/>
      </w:pPr>
      <w:r>
        <w:t xml:space="preserve">Focus on drug development </w:t>
      </w:r>
    </w:p>
    <w:p w14:paraId="7C69CB15" w14:textId="6A2254B3" w:rsidR="0061131F" w:rsidRDefault="00C167E0" w:rsidP="0061131F">
      <w:pPr>
        <w:ind w:left="720"/>
      </w:pPr>
      <w:r>
        <w:t>Increase in a</w:t>
      </w:r>
      <w:r w:rsidR="0061131F">
        <w:t xml:space="preserve">mbulance services </w:t>
      </w:r>
    </w:p>
    <w:p w14:paraId="01A0E37D" w14:textId="77777777" w:rsidR="0061131F" w:rsidRDefault="0061131F" w:rsidP="0061131F">
      <w:pPr>
        <w:ind w:left="720"/>
      </w:pPr>
      <w:r>
        <w:t xml:space="preserve">Sharing of test data </w:t>
      </w:r>
    </w:p>
    <w:p w14:paraId="1443D375" w14:textId="77777777" w:rsidR="0061131F" w:rsidRDefault="0061131F" w:rsidP="0061131F"/>
    <w:p w14:paraId="0913E6F5" w14:textId="77777777" w:rsidR="0061131F" w:rsidRDefault="0061131F" w:rsidP="0061131F">
      <w:r>
        <w:t>8. Social distancing means</w:t>
      </w:r>
    </w:p>
    <w:p w14:paraId="5B8FED80" w14:textId="77777777" w:rsidR="0061131F" w:rsidRDefault="0061131F" w:rsidP="0061131F">
      <w:pPr>
        <w:ind w:left="720"/>
      </w:pPr>
      <w:r>
        <w:t>Closing bars</w:t>
      </w:r>
    </w:p>
    <w:p w14:paraId="3B973B4D" w14:textId="77777777" w:rsidR="0061131F" w:rsidRPr="00B708DA" w:rsidRDefault="0061131F" w:rsidP="0061131F">
      <w:pPr>
        <w:ind w:left="720"/>
        <w:rPr>
          <w:b/>
          <w:bCs/>
        </w:rPr>
      </w:pPr>
      <w:r w:rsidRPr="00B708DA">
        <w:rPr>
          <w:b/>
          <w:bCs/>
        </w:rPr>
        <w:t>Reducing contact outside households</w:t>
      </w:r>
    </w:p>
    <w:p w14:paraId="33CADB6E" w14:textId="77777777" w:rsidR="0061131F" w:rsidRDefault="0061131F" w:rsidP="0061131F">
      <w:pPr>
        <w:ind w:left="720"/>
      </w:pPr>
      <w:r>
        <w:t>Stopping crowd of more than 50 people</w:t>
      </w:r>
    </w:p>
    <w:p w14:paraId="0850D85E" w14:textId="77777777" w:rsidR="0061131F" w:rsidRDefault="0061131F" w:rsidP="0061131F">
      <w:pPr>
        <w:ind w:left="720"/>
      </w:pPr>
      <w:r>
        <w:t>Closing theatres</w:t>
      </w:r>
    </w:p>
    <w:p w14:paraId="2089339D" w14:textId="77777777" w:rsidR="0061131F" w:rsidRDefault="0061131F" w:rsidP="0061131F">
      <w:pPr>
        <w:ind w:left="720"/>
      </w:pPr>
      <w:r>
        <w:t>Keeping away from COVID-19 hotspots</w:t>
      </w:r>
    </w:p>
    <w:p w14:paraId="4A8DE0FB" w14:textId="77777777" w:rsidR="0061131F" w:rsidRDefault="0061131F" w:rsidP="0061131F"/>
    <w:p w14:paraId="3FFCD9F2" w14:textId="77777777" w:rsidR="0061131F" w:rsidRDefault="0061131F" w:rsidP="0061131F">
      <w:r>
        <w:t xml:space="preserve">9. Which of the following messages would be good to have in a public health campaign. Select all that apply </w:t>
      </w:r>
    </w:p>
    <w:p w14:paraId="6241EDCE" w14:textId="77777777" w:rsidR="0061131F" w:rsidRPr="00B708DA" w:rsidRDefault="0061131F" w:rsidP="0061131F">
      <w:pPr>
        <w:ind w:left="720"/>
        <w:rPr>
          <w:b/>
          <w:bCs/>
        </w:rPr>
      </w:pPr>
      <w:r w:rsidRPr="00B708DA">
        <w:rPr>
          <w:b/>
          <w:bCs/>
        </w:rPr>
        <w:t>COVID-19 is a national emergency</w:t>
      </w:r>
    </w:p>
    <w:p w14:paraId="164CF053" w14:textId="77777777" w:rsidR="0061131F" w:rsidRPr="00B708DA" w:rsidRDefault="0061131F" w:rsidP="0061131F">
      <w:pPr>
        <w:ind w:left="720"/>
        <w:rPr>
          <w:b/>
          <w:bCs/>
        </w:rPr>
      </w:pPr>
      <w:r w:rsidRPr="00B708DA">
        <w:rPr>
          <w:b/>
          <w:bCs/>
        </w:rPr>
        <w:t>Stay home</w:t>
      </w:r>
    </w:p>
    <w:p w14:paraId="20AC56A1" w14:textId="77777777" w:rsidR="0061131F" w:rsidRPr="00B708DA" w:rsidRDefault="0061131F" w:rsidP="0061131F">
      <w:pPr>
        <w:ind w:left="720"/>
      </w:pPr>
      <w:r w:rsidRPr="00B708DA">
        <w:t>Keep calm and carry on</w:t>
      </w:r>
    </w:p>
    <w:p w14:paraId="0E8413FE" w14:textId="77777777" w:rsidR="0061131F" w:rsidRPr="00B708DA" w:rsidRDefault="0061131F" w:rsidP="0061131F">
      <w:pPr>
        <w:ind w:left="720"/>
        <w:rPr>
          <w:b/>
          <w:bCs/>
        </w:rPr>
      </w:pPr>
      <w:r w:rsidRPr="00B708DA">
        <w:rPr>
          <w:b/>
          <w:bCs/>
        </w:rPr>
        <w:t>Wash your hands thoroughly with soap</w:t>
      </w:r>
    </w:p>
    <w:p w14:paraId="7BFF9EE8" w14:textId="77777777" w:rsidR="0061131F" w:rsidRPr="00B708DA" w:rsidRDefault="0061131F" w:rsidP="0061131F">
      <w:pPr>
        <w:ind w:left="720"/>
        <w:rPr>
          <w:b/>
          <w:bCs/>
        </w:rPr>
      </w:pPr>
      <w:r w:rsidRPr="00B708DA">
        <w:rPr>
          <w:b/>
          <w:bCs/>
        </w:rPr>
        <w:t xml:space="preserve">Clean your doorknobs and surfaces at home </w:t>
      </w:r>
    </w:p>
    <w:p w14:paraId="18802DDC" w14:textId="77777777" w:rsidR="0061131F" w:rsidRDefault="0061131F" w:rsidP="0061131F"/>
    <w:p w14:paraId="086C02E7" w14:textId="77777777" w:rsidR="0061131F" w:rsidRDefault="0061131F" w:rsidP="0061131F">
      <w:r>
        <w:t xml:space="preserve">10. Choosing the right policy so hard because </w:t>
      </w:r>
    </w:p>
    <w:p w14:paraId="32B81150" w14:textId="77777777" w:rsidR="0061131F" w:rsidRPr="00B708DA" w:rsidRDefault="0061131F" w:rsidP="0061131F">
      <w:pPr>
        <w:ind w:left="720"/>
        <w:rPr>
          <w:b/>
          <w:bCs/>
        </w:rPr>
      </w:pPr>
      <w:r w:rsidRPr="00B708DA">
        <w:rPr>
          <w:b/>
          <w:bCs/>
        </w:rPr>
        <w:t xml:space="preserve">It’s difficult to balance preventing infection and keeping the economy running </w:t>
      </w:r>
    </w:p>
    <w:p w14:paraId="5A7D0925" w14:textId="4ED08003" w:rsidR="0061131F" w:rsidRDefault="0061131F" w:rsidP="0061131F">
      <w:pPr>
        <w:ind w:left="720"/>
      </w:pPr>
      <w:r>
        <w:t xml:space="preserve">People don’t like being ‘locked-down’ </w:t>
      </w:r>
    </w:p>
    <w:p w14:paraId="09D4BD8A" w14:textId="77777777" w:rsidR="0061131F" w:rsidRDefault="0061131F" w:rsidP="0061131F">
      <w:pPr>
        <w:ind w:left="720"/>
      </w:pPr>
      <w:r>
        <w:t xml:space="preserve">Enforcing social distancing is difficult </w:t>
      </w:r>
    </w:p>
    <w:p w14:paraId="41781C97" w14:textId="77777777" w:rsidR="0061131F" w:rsidRDefault="0061131F" w:rsidP="0061131F">
      <w:pPr>
        <w:ind w:left="720"/>
      </w:pPr>
      <w:r>
        <w:t>Beating the disease requires intrusions into people’s privacy</w:t>
      </w:r>
    </w:p>
    <w:p w14:paraId="5F3C7346" w14:textId="3551531E" w:rsidR="00DA511B" w:rsidRDefault="0061131F" w:rsidP="0061131F">
      <w:pPr>
        <w:ind w:left="720"/>
      </w:pPr>
      <w:r>
        <w:t xml:space="preserve">Fake news and extreme views influence public opinion </w:t>
      </w:r>
    </w:p>
    <w:p w14:paraId="6146D70F" w14:textId="518119EA" w:rsidR="00C04FA7" w:rsidRDefault="00C04FA7" w:rsidP="004E3240">
      <w:pPr>
        <w:pStyle w:val="Heading2"/>
      </w:pPr>
      <w:bookmarkStart w:id="148" w:name="_Toc37754608"/>
      <w:r w:rsidRPr="00C04FA7">
        <w:lastRenderedPageBreak/>
        <w:t>Exercise</w:t>
      </w:r>
      <w:r>
        <w:t xml:space="preserve"> </w:t>
      </w:r>
      <w:r w:rsidRPr="00C04FA7">
        <w:t>5</w:t>
      </w:r>
      <w:r>
        <w:t xml:space="preserve">, </w:t>
      </w:r>
      <w:r w:rsidRPr="00C04FA7">
        <w:t>Modelling</w:t>
      </w:r>
      <w:bookmarkEnd w:id="148"/>
    </w:p>
    <w:p w14:paraId="0CC41DC6" w14:textId="77777777" w:rsidR="00C04FA7" w:rsidRPr="00C04FA7" w:rsidRDefault="00C04FA7" w:rsidP="00C04FA7">
      <w:r w:rsidRPr="00C04FA7">
        <w:t xml:space="preserve">1. Open “COVID 19 Demystified Course Models.xlsx” and go to the “Time Series Cumulative” tab. </w:t>
      </w:r>
    </w:p>
    <w:p w14:paraId="5AB6FCDC" w14:textId="77777777" w:rsidR="00C04FA7" w:rsidRPr="00C04FA7" w:rsidRDefault="00C04FA7" w:rsidP="00C04FA7">
      <w:proofErr w:type="spellStart"/>
      <w:r w:rsidRPr="00C04FA7">
        <w:t>i</w:t>
      </w:r>
      <w:proofErr w:type="spellEnd"/>
      <w:r w:rsidRPr="00C04FA7">
        <w:t xml:space="preserve">) Change the linear growth rate from 2.4 to 1. What is the number of cases when x = 20 days? </w:t>
      </w:r>
      <w:r w:rsidRPr="00C04FA7">
        <w:rPr>
          <w:b/>
          <w:bCs/>
        </w:rPr>
        <w:t>(20)</w:t>
      </w:r>
    </w:p>
    <w:p w14:paraId="390F6C26" w14:textId="77777777" w:rsidR="00C04FA7" w:rsidRPr="00C04FA7" w:rsidRDefault="00C04FA7" w:rsidP="00C04FA7">
      <w:r w:rsidRPr="00C04FA7">
        <w:t xml:space="preserve">ii) Change the linear growth rate to 10. What is the number of cases when x = 20 days? </w:t>
      </w:r>
      <w:r w:rsidRPr="00C04FA7">
        <w:rPr>
          <w:b/>
          <w:bCs/>
        </w:rPr>
        <w:t>(191)</w:t>
      </w:r>
    </w:p>
    <w:p w14:paraId="1FB4BAAF" w14:textId="77777777" w:rsidR="00C04FA7" w:rsidRPr="00C04FA7" w:rsidRDefault="00C04FA7" w:rsidP="00C04FA7"/>
    <w:p w14:paraId="736A8CFC" w14:textId="77777777" w:rsidR="00C04FA7" w:rsidRPr="00C04FA7" w:rsidRDefault="00C04FA7" w:rsidP="00C04FA7">
      <w:r w:rsidRPr="00C04FA7">
        <w:t xml:space="preserve">2. Open the worksheet entitled “Exponential” </w:t>
      </w:r>
    </w:p>
    <w:p w14:paraId="59AF8F57" w14:textId="77777777" w:rsidR="00C04FA7" w:rsidRPr="00C04FA7" w:rsidRDefault="00C04FA7" w:rsidP="00C04FA7">
      <w:proofErr w:type="spellStart"/>
      <w:r w:rsidRPr="00C04FA7">
        <w:t>i</w:t>
      </w:r>
      <w:proofErr w:type="spellEnd"/>
      <w:r w:rsidRPr="00C04FA7">
        <w:t xml:space="preserve">) Change the exponential growth rate to 1.5. What is the number of cases at x = 20 </w:t>
      </w:r>
      <w:r w:rsidRPr="00C04FA7">
        <w:rPr>
          <w:b/>
          <w:bCs/>
        </w:rPr>
        <w:t>(</w:t>
      </w:r>
      <w:proofErr w:type="gramStart"/>
      <w:r w:rsidRPr="00C04FA7">
        <w:rPr>
          <w:b/>
          <w:bCs/>
        </w:rPr>
        <w:t>3,325)</w:t>
      </w:r>
      <w:proofErr w:type="gramEnd"/>
    </w:p>
    <w:p w14:paraId="3F1AD6BF" w14:textId="1EF4A36A" w:rsidR="00C04FA7" w:rsidRPr="00C04FA7" w:rsidRDefault="00C04FA7" w:rsidP="00C04FA7">
      <w:pPr>
        <w:rPr>
          <w:b/>
          <w:bCs/>
        </w:rPr>
      </w:pPr>
      <w:r>
        <w:t>i</w:t>
      </w:r>
      <w:r w:rsidRPr="00C04FA7">
        <w:t xml:space="preserve">i) Change the exponential growth rate to 3. What is the number of cases at x = 20 </w:t>
      </w:r>
      <w:r w:rsidRPr="00C04FA7">
        <w:rPr>
          <w:b/>
          <w:bCs/>
        </w:rPr>
        <w:t>(</w:t>
      </w:r>
      <w:proofErr w:type="gramStart"/>
      <w:r w:rsidRPr="00C04FA7">
        <w:rPr>
          <w:b/>
          <w:bCs/>
        </w:rPr>
        <w:t>3,486,784,401)</w:t>
      </w:r>
      <w:proofErr w:type="gramEnd"/>
    </w:p>
    <w:p w14:paraId="03AD2493" w14:textId="77777777" w:rsidR="00C04FA7" w:rsidRPr="00C04FA7" w:rsidRDefault="00C04FA7" w:rsidP="00C04FA7"/>
    <w:p w14:paraId="2460BDF2" w14:textId="77777777" w:rsidR="00C04FA7" w:rsidRPr="00C04FA7" w:rsidRDefault="00C04FA7" w:rsidP="00C04FA7">
      <w:r w:rsidRPr="00C04FA7">
        <w:t xml:space="preserve">3. Open the worksheet entitled “Double Time” </w:t>
      </w:r>
    </w:p>
    <w:p w14:paraId="2E63BCA4" w14:textId="77777777" w:rsidR="00C04FA7" w:rsidRPr="00C04FA7" w:rsidRDefault="00C04FA7" w:rsidP="00C04FA7">
      <w:proofErr w:type="spellStart"/>
      <w:r w:rsidRPr="00C04FA7">
        <w:t>i</w:t>
      </w:r>
      <w:proofErr w:type="spellEnd"/>
      <w:r w:rsidRPr="00C04FA7">
        <w:t xml:space="preserve">) Change the doubling time in days in cell M3 from 3 to 4. What are the total number of cases at x = 31 </w:t>
      </w:r>
      <w:r w:rsidRPr="00C04FA7">
        <w:rPr>
          <w:b/>
          <w:bCs/>
        </w:rPr>
        <w:t>(</w:t>
      </w:r>
      <w:proofErr w:type="gramStart"/>
      <w:r w:rsidRPr="00C04FA7">
        <w:rPr>
          <w:b/>
          <w:bCs/>
        </w:rPr>
        <w:t>181)</w:t>
      </w:r>
      <w:proofErr w:type="gramEnd"/>
    </w:p>
    <w:p w14:paraId="43489D3F" w14:textId="77777777" w:rsidR="00C04FA7" w:rsidRPr="00C04FA7" w:rsidRDefault="00C04FA7" w:rsidP="00C04FA7">
      <w:r w:rsidRPr="00C04FA7">
        <w:t xml:space="preserve">ii) How does this compare with M3 = 3? </w:t>
      </w:r>
      <w:r w:rsidRPr="00C04FA7">
        <w:rPr>
          <w:b/>
          <w:bCs/>
        </w:rPr>
        <w:t>(1024-181 = 843)</w:t>
      </w:r>
    </w:p>
    <w:p w14:paraId="53C5402B" w14:textId="77777777" w:rsidR="00C04FA7" w:rsidRPr="00C04FA7" w:rsidRDefault="00C04FA7" w:rsidP="00C04FA7"/>
    <w:p w14:paraId="513B99FF" w14:textId="77777777" w:rsidR="00C04FA7" w:rsidRPr="00C04FA7" w:rsidRDefault="00C04FA7" w:rsidP="00C04FA7">
      <w:r w:rsidRPr="00C04FA7">
        <w:t xml:space="preserve">4. Open the worksheet entitled “ICU need vs capacity” </w:t>
      </w:r>
    </w:p>
    <w:p w14:paraId="768FA672" w14:textId="77777777" w:rsidR="00C04FA7" w:rsidRPr="00C04FA7" w:rsidRDefault="00C04FA7" w:rsidP="00C04FA7">
      <w:r w:rsidRPr="00C04FA7">
        <w:t xml:space="preserve">Change the growth factor in cell B1 from 3 to 2.5. By what factor is capacity exceeded by demand </w:t>
      </w:r>
      <w:r w:rsidRPr="00C04FA7">
        <w:rPr>
          <w:b/>
          <w:bCs/>
        </w:rPr>
        <w:t xml:space="preserve">(10.5. 1000 capacity, 10,490 demand) </w:t>
      </w:r>
    </w:p>
    <w:p w14:paraId="7FF1694F" w14:textId="77777777" w:rsidR="00C04FA7" w:rsidRPr="00C04FA7" w:rsidRDefault="00C04FA7" w:rsidP="00C04FA7"/>
    <w:p w14:paraId="6B61EC50" w14:textId="77777777" w:rsidR="00C04FA7" w:rsidRPr="00C04FA7" w:rsidRDefault="00C04FA7" w:rsidP="00C04FA7">
      <w:r w:rsidRPr="00C04FA7">
        <w:t xml:space="preserve">5. Open the worksheet entitled “SIR ß = 0.3 and ß = 0.77” </w:t>
      </w:r>
    </w:p>
    <w:p w14:paraId="26B3B991" w14:textId="77777777" w:rsidR="00C04FA7" w:rsidRPr="00C04FA7" w:rsidRDefault="00C04FA7" w:rsidP="00C04FA7">
      <w:proofErr w:type="spellStart"/>
      <w:r w:rsidRPr="00C04FA7">
        <w:t>i</w:t>
      </w:r>
      <w:proofErr w:type="spellEnd"/>
      <w:r w:rsidRPr="00C04FA7">
        <w:t xml:space="preserve">) Change the values for I in cells K8 and L8 and to 0.5 and 1. </w:t>
      </w:r>
    </w:p>
    <w:p w14:paraId="57E2B6EE" w14:textId="77777777" w:rsidR="00C04FA7" w:rsidRPr="00C04FA7" w:rsidRDefault="00C04FA7" w:rsidP="00C04FA7">
      <w:r w:rsidRPr="00C04FA7">
        <w:t xml:space="preserve">ii) Change the names of the features in cells C5 and F5 from ß=0.3 and ß=0.77 to ß=0.5 and ß=1. </w:t>
      </w:r>
    </w:p>
    <w:p w14:paraId="2F90BEB3" w14:textId="77777777" w:rsidR="00C04FA7" w:rsidRPr="00C04FA7" w:rsidRDefault="00C04FA7" w:rsidP="00C04FA7">
      <w:r w:rsidRPr="00C04FA7">
        <w:t>iii) How many days does it take to reach the inflection point for ß=0.5 (</w:t>
      </w:r>
      <w:r w:rsidRPr="00C04FA7">
        <w:rPr>
          <w:b/>
          <w:bCs/>
        </w:rPr>
        <w:t>26)</w:t>
      </w:r>
      <w:r w:rsidRPr="00C04FA7">
        <w:t xml:space="preserve"> </w:t>
      </w:r>
    </w:p>
    <w:p w14:paraId="5EF0A4A1" w14:textId="77777777" w:rsidR="00C04FA7" w:rsidRPr="00C04FA7" w:rsidRDefault="00C04FA7" w:rsidP="00C04FA7">
      <w:r w:rsidRPr="00C04FA7">
        <w:t xml:space="preserve">iv) How many days does it take to reach the inflection point for ß=1 </w:t>
      </w:r>
      <w:r w:rsidRPr="00C04FA7">
        <w:rPr>
          <w:b/>
          <w:bCs/>
        </w:rPr>
        <w:t>(14)</w:t>
      </w:r>
      <w:r w:rsidRPr="00C04FA7">
        <w:t xml:space="preserve"> </w:t>
      </w:r>
    </w:p>
    <w:p w14:paraId="60CBFD5F" w14:textId="3A8AEC4E" w:rsidR="00C04FA7" w:rsidRPr="00C04FA7" w:rsidRDefault="00C04FA7" w:rsidP="00C04FA7">
      <w:r w:rsidRPr="00C04FA7">
        <w:t xml:space="preserve">v) What does this tell us? </w:t>
      </w:r>
      <w:r w:rsidRPr="00C04FA7">
        <w:rPr>
          <w:b/>
          <w:bCs/>
        </w:rPr>
        <w:t>(The higher the rate that susceptible people get infected/day, the faster the pandemic reaches the inflection point).</w:t>
      </w:r>
      <w:r>
        <w:t xml:space="preserve"> </w:t>
      </w:r>
    </w:p>
    <w:p w14:paraId="25FC2921" w14:textId="29529C67" w:rsidR="004E3240" w:rsidRDefault="004E3240" w:rsidP="004E3240">
      <w:pPr>
        <w:pStyle w:val="Heading2"/>
      </w:pPr>
      <w:bookmarkStart w:id="149" w:name="_Toc37754609"/>
      <w:r>
        <w:t>Checkpoint 5</w:t>
      </w:r>
      <w:bookmarkEnd w:id="149"/>
    </w:p>
    <w:p w14:paraId="55C2AAE8" w14:textId="58CB34AE" w:rsidR="004E3240" w:rsidRDefault="004E3240" w:rsidP="004E3240">
      <w:r>
        <w:t>1. Why should policy makers use mathematical models</w:t>
      </w:r>
    </w:p>
    <w:p w14:paraId="282370E8" w14:textId="77777777" w:rsidR="004E3240" w:rsidRDefault="004E3240" w:rsidP="004E3240">
      <w:pPr>
        <w:ind w:left="720"/>
        <w:rPr>
          <w:lang w:val="en-US"/>
        </w:rPr>
      </w:pPr>
      <w:r>
        <w:rPr>
          <w:lang w:val="en-US"/>
        </w:rPr>
        <w:t xml:space="preserve">To make international comparisons </w:t>
      </w:r>
    </w:p>
    <w:p w14:paraId="72AF39F6" w14:textId="77777777" w:rsidR="004E3240" w:rsidRPr="004E3240" w:rsidRDefault="004E3240" w:rsidP="004E3240">
      <w:pPr>
        <w:ind w:left="720"/>
        <w:rPr>
          <w:b/>
          <w:bCs/>
          <w:lang w:val="en-US"/>
        </w:rPr>
      </w:pPr>
      <w:r w:rsidRPr="004E3240">
        <w:rPr>
          <w:b/>
          <w:bCs/>
          <w:lang w:val="en-US"/>
        </w:rPr>
        <w:t>To predict the likely outcomes from different interventions</w:t>
      </w:r>
    </w:p>
    <w:p w14:paraId="474F8FB9" w14:textId="77777777" w:rsidR="004E3240" w:rsidRDefault="004E3240" w:rsidP="004E3240">
      <w:pPr>
        <w:ind w:left="720"/>
        <w:rPr>
          <w:lang w:val="en-US"/>
        </w:rPr>
      </w:pPr>
      <w:r>
        <w:rPr>
          <w:lang w:val="en-US"/>
        </w:rPr>
        <w:t xml:space="preserve">Keep the public informed </w:t>
      </w:r>
    </w:p>
    <w:p w14:paraId="524981B3" w14:textId="77777777" w:rsidR="004E3240" w:rsidRDefault="004E3240" w:rsidP="004E3240">
      <w:pPr>
        <w:ind w:left="720"/>
        <w:rPr>
          <w:lang w:val="en-US"/>
        </w:rPr>
      </w:pPr>
      <w:r>
        <w:rPr>
          <w:lang w:val="en-US"/>
        </w:rPr>
        <w:t xml:space="preserve">Work out when to purchase extra equipment </w:t>
      </w:r>
    </w:p>
    <w:p w14:paraId="69019388" w14:textId="77777777" w:rsidR="004E3240" w:rsidRDefault="004E3240" w:rsidP="004E3240">
      <w:pPr>
        <w:ind w:left="720"/>
      </w:pPr>
      <w:r>
        <w:rPr>
          <w:lang w:val="en-US"/>
        </w:rPr>
        <w:t xml:space="preserve">To estimate how many people will die </w:t>
      </w:r>
    </w:p>
    <w:p w14:paraId="7C85AAA2" w14:textId="77777777" w:rsidR="004E3240" w:rsidRDefault="004E3240" w:rsidP="004E3240"/>
    <w:p w14:paraId="2EF00E13" w14:textId="06B0DB9E" w:rsidR="004E3240" w:rsidRDefault="004E3240" w:rsidP="004E3240">
      <w:r>
        <w:t>2. Which of the following two answers are true for R</w:t>
      </w:r>
      <w:r w:rsidRPr="0061131F">
        <w:rPr>
          <w:vertAlign w:val="subscript"/>
        </w:rPr>
        <w:t>0</w:t>
      </w:r>
      <w:r>
        <w:t xml:space="preserve"> </w:t>
      </w:r>
    </w:p>
    <w:p w14:paraId="4A58C73E" w14:textId="77777777" w:rsidR="004E3240" w:rsidRPr="0061131F" w:rsidRDefault="004E3240" w:rsidP="004E3240">
      <w:pPr>
        <w:ind w:left="720"/>
        <w:rPr>
          <w:b/>
          <w:bCs/>
        </w:rPr>
      </w:pPr>
      <w:r w:rsidRPr="0061131F">
        <w:rPr>
          <w:b/>
          <w:bCs/>
        </w:rPr>
        <w:t>The number of cases an infected person will cause</w:t>
      </w:r>
    </w:p>
    <w:p w14:paraId="4AE07548" w14:textId="77777777" w:rsidR="004E3240" w:rsidRDefault="004E3240" w:rsidP="004E3240">
      <w:pPr>
        <w:ind w:left="720"/>
      </w:pPr>
      <w:r>
        <w:t>The number of infected people</w:t>
      </w:r>
    </w:p>
    <w:p w14:paraId="20002A3E" w14:textId="77777777" w:rsidR="004E3240" w:rsidRDefault="004E3240" w:rsidP="004E3240">
      <w:pPr>
        <w:ind w:left="720"/>
      </w:pPr>
      <w:r>
        <w:t>The expected number of infected people after one month</w:t>
      </w:r>
    </w:p>
    <w:p w14:paraId="41615342" w14:textId="77777777" w:rsidR="004E3240" w:rsidRDefault="004E3240" w:rsidP="004E3240">
      <w:pPr>
        <w:ind w:left="720"/>
      </w:pPr>
      <w:r>
        <w:t>The number of hospitalized cases</w:t>
      </w:r>
    </w:p>
    <w:p w14:paraId="4DC3D06F" w14:textId="77777777" w:rsidR="004E3240" w:rsidRPr="0061131F" w:rsidRDefault="004E3240" w:rsidP="004E3240">
      <w:pPr>
        <w:ind w:left="720"/>
        <w:rPr>
          <w:b/>
          <w:bCs/>
        </w:rPr>
      </w:pPr>
      <w:r w:rsidRPr="0061131F">
        <w:rPr>
          <w:b/>
          <w:bCs/>
        </w:rPr>
        <w:lastRenderedPageBreak/>
        <w:t>Infection rate divided by recovery rate</w:t>
      </w:r>
    </w:p>
    <w:p w14:paraId="6C201AC6" w14:textId="77777777" w:rsidR="004E3240" w:rsidRDefault="004E3240" w:rsidP="004E3240"/>
    <w:p w14:paraId="26AFFFB7" w14:textId="77777777" w:rsidR="004E3240" w:rsidRDefault="004E3240" w:rsidP="004E3240">
      <w:r>
        <w:t>3. Which of the following is used to test if a patient has had COVID-19</w:t>
      </w:r>
    </w:p>
    <w:p w14:paraId="48F1C49B" w14:textId="77777777" w:rsidR="004E3240" w:rsidRDefault="004E3240" w:rsidP="004E3240">
      <w:pPr>
        <w:ind w:left="720"/>
      </w:pPr>
      <w:r>
        <w:t>LAMP</w:t>
      </w:r>
    </w:p>
    <w:p w14:paraId="7E103FD4" w14:textId="77777777" w:rsidR="004E3240" w:rsidRDefault="004E3240" w:rsidP="004E3240">
      <w:pPr>
        <w:ind w:left="720"/>
      </w:pPr>
      <w:r>
        <w:t xml:space="preserve">PCR </w:t>
      </w:r>
    </w:p>
    <w:p w14:paraId="506D99D5" w14:textId="77777777" w:rsidR="004E3240" w:rsidRPr="004E3240" w:rsidRDefault="004E3240" w:rsidP="004E3240">
      <w:pPr>
        <w:ind w:left="720"/>
        <w:rPr>
          <w:b/>
          <w:bCs/>
        </w:rPr>
      </w:pPr>
      <w:r w:rsidRPr="004E3240">
        <w:rPr>
          <w:b/>
          <w:bCs/>
        </w:rPr>
        <w:t xml:space="preserve">Antibody testing </w:t>
      </w:r>
    </w:p>
    <w:p w14:paraId="17B356ED" w14:textId="77777777" w:rsidR="004E3240" w:rsidRDefault="004E3240" w:rsidP="004E3240">
      <w:pPr>
        <w:ind w:left="720"/>
      </w:pPr>
      <w:r>
        <w:t xml:space="preserve">White blood cell count </w:t>
      </w:r>
    </w:p>
    <w:p w14:paraId="561A6DB4" w14:textId="77777777" w:rsidR="004E3240" w:rsidRDefault="004E3240" w:rsidP="004E3240">
      <w:pPr>
        <w:ind w:left="720"/>
      </w:pPr>
      <w:r>
        <w:t xml:space="preserve">Antigen testing </w:t>
      </w:r>
    </w:p>
    <w:p w14:paraId="4EEF87A7" w14:textId="77777777" w:rsidR="004E3240" w:rsidRDefault="004E3240" w:rsidP="004E3240">
      <w:r>
        <w:t xml:space="preserve"> </w:t>
      </w:r>
    </w:p>
    <w:p w14:paraId="5633F5C5" w14:textId="77777777" w:rsidR="004E3240" w:rsidRDefault="004E3240" w:rsidP="004E3240">
      <w:r>
        <w:t>4. Which of the following two methods are used to test if a patient currently has COVID-19</w:t>
      </w:r>
    </w:p>
    <w:p w14:paraId="22687A2F" w14:textId="77777777" w:rsidR="004E3240" w:rsidRDefault="004E3240" w:rsidP="004E3240">
      <w:pPr>
        <w:ind w:left="720"/>
      </w:pPr>
      <w:r>
        <w:t xml:space="preserve">Pathogen tests </w:t>
      </w:r>
    </w:p>
    <w:p w14:paraId="1D241AF8" w14:textId="77777777" w:rsidR="004E3240" w:rsidRDefault="004E3240" w:rsidP="004E3240">
      <w:pPr>
        <w:ind w:left="720"/>
      </w:pPr>
      <w:r>
        <w:t xml:space="preserve">White blood cell count </w:t>
      </w:r>
    </w:p>
    <w:p w14:paraId="0D2B50EC" w14:textId="77777777" w:rsidR="004E3240" w:rsidRPr="004E3240" w:rsidRDefault="004E3240" w:rsidP="004E3240">
      <w:pPr>
        <w:ind w:left="720"/>
        <w:rPr>
          <w:b/>
          <w:bCs/>
        </w:rPr>
      </w:pPr>
      <w:r w:rsidRPr="004E3240">
        <w:rPr>
          <w:b/>
          <w:bCs/>
        </w:rPr>
        <w:t>LAMP</w:t>
      </w:r>
    </w:p>
    <w:p w14:paraId="51CC2362" w14:textId="77777777" w:rsidR="004E3240" w:rsidRDefault="004E3240" w:rsidP="004E3240">
      <w:pPr>
        <w:ind w:left="720"/>
      </w:pPr>
      <w:r>
        <w:t xml:space="preserve">Antigen testing </w:t>
      </w:r>
    </w:p>
    <w:p w14:paraId="1F76428A" w14:textId="77777777" w:rsidR="004E3240" w:rsidRPr="004E3240" w:rsidRDefault="004E3240" w:rsidP="004E3240">
      <w:pPr>
        <w:ind w:left="720"/>
        <w:rPr>
          <w:b/>
          <w:bCs/>
        </w:rPr>
      </w:pPr>
      <w:r w:rsidRPr="004E3240">
        <w:rPr>
          <w:b/>
          <w:bCs/>
        </w:rPr>
        <w:t xml:space="preserve">PCR </w:t>
      </w:r>
    </w:p>
    <w:p w14:paraId="16E37D1B" w14:textId="77777777" w:rsidR="004E3240" w:rsidRDefault="004E3240" w:rsidP="004E3240"/>
    <w:p w14:paraId="30432789" w14:textId="77777777" w:rsidR="004E3240" w:rsidRDefault="004E3240" w:rsidP="004E3240">
      <w:r>
        <w:t xml:space="preserve">5. A sample space is </w:t>
      </w:r>
    </w:p>
    <w:p w14:paraId="1B508B7D" w14:textId="77777777" w:rsidR="004E3240" w:rsidRDefault="004E3240" w:rsidP="004E3240">
      <w:pPr>
        <w:ind w:left="720"/>
      </w:pPr>
      <w:r>
        <w:t xml:space="preserve">All the samples used in mass testing </w:t>
      </w:r>
    </w:p>
    <w:p w14:paraId="7C03F048" w14:textId="77777777" w:rsidR="004E3240" w:rsidRPr="004E3240" w:rsidRDefault="004E3240" w:rsidP="004E3240">
      <w:pPr>
        <w:ind w:left="720"/>
        <w:rPr>
          <w:b/>
          <w:bCs/>
        </w:rPr>
      </w:pPr>
      <w:r w:rsidRPr="004E3240">
        <w:rPr>
          <w:b/>
          <w:bCs/>
        </w:rPr>
        <w:t xml:space="preserve">The set of all possible outcomes that could occur in an experiment or simulation </w:t>
      </w:r>
    </w:p>
    <w:p w14:paraId="3E25EB00" w14:textId="77777777" w:rsidR="004E3240" w:rsidRDefault="004E3240" w:rsidP="004E3240">
      <w:pPr>
        <w:ind w:left="720"/>
      </w:pPr>
      <w:r>
        <w:t xml:space="preserve">Where samples are stored </w:t>
      </w:r>
    </w:p>
    <w:p w14:paraId="4FB527C1" w14:textId="77777777" w:rsidR="004E3240" w:rsidRDefault="004E3240" w:rsidP="004E3240">
      <w:pPr>
        <w:ind w:left="720"/>
      </w:pPr>
      <w:r>
        <w:t xml:space="preserve">A database used for storing patient data </w:t>
      </w:r>
    </w:p>
    <w:p w14:paraId="73C2FF43" w14:textId="77777777" w:rsidR="004E3240" w:rsidRDefault="004E3240" w:rsidP="004E3240">
      <w:pPr>
        <w:ind w:left="720"/>
      </w:pPr>
      <w:r>
        <w:t xml:space="preserve">Where samples are brought for analysis </w:t>
      </w:r>
    </w:p>
    <w:p w14:paraId="1AC7999D" w14:textId="77777777" w:rsidR="004E3240" w:rsidRDefault="004E3240" w:rsidP="004E3240"/>
    <w:p w14:paraId="765CE1A4" w14:textId="77777777" w:rsidR="004E3240" w:rsidRDefault="004E3240" w:rsidP="004E3240">
      <w:r>
        <w:t xml:space="preserve">6. A time series graph </w:t>
      </w:r>
    </w:p>
    <w:p w14:paraId="644946F7" w14:textId="77777777" w:rsidR="004E3240" w:rsidRDefault="004E3240" w:rsidP="004E3240">
      <w:pPr>
        <w:ind w:left="720"/>
      </w:pPr>
      <w:r>
        <w:t>Shows a series of events in a timeline</w:t>
      </w:r>
    </w:p>
    <w:p w14:paraId="6A344B44" w14:textId="77777777" w:rsidR="004E3240" w:rsidRPr="004E3240" w:rsidRDefault="004E3240" w:rsidP="004E3240">
      <w:pPr>
        <w:ind w:left="720"/>
        <w:rPr>
          <w:b/>
          <w:bCs/>
        </w:rPr>
      </w:pPr>
      <w:r w:rsidRPr="004E3240">
        <w:rPr>
          <w:b/>
          <w:bCs/>
        </w:rPr>
        <w:t xml:space="preserve">Represents the relationship between a variable and time </w:t>
      </w:r>
    </w:p>
    <w:p w14:paraId="7338723A" w14:textId="77777777" w:rsidR="004E3240" w:rsidRDefault="004E3240" w:rsidP="004E3240">
      <w:pPr>
        <w:ind w:left="720"/>
      </w:pPr>
      <w:r>
        <w:t xml:space="preserve">Is used for project planning </w:t>
      </w:r>
    </w:p>
    <w:p w14:paraId="578304F1" w14:textId="77777777" w:rsidR="004E3240" w:rsidRDefault="004E3240" w:rsidP="004E3240">
      <w:pPr>
        <w:ind w:left="720"/>
      </w:pPr>
      <w:r>
        <w:t xml:space="preserve">Shows when key events need to happen </w:t>
      </w:r>
    </w:p>
    <w:p w14:paraId="586184B7" w14:textId="77777777" w:rsidR="004E3240" w:rsidRDefault="004E3240" w:rsidP="004E3240">
      <w:pPr>
        <w:ind w:left="720"/>
      </w:pPr>
      <w:r>
        <w:t>Plots the ratio of confirmed cases to hospital admissions</w:t>
      </w:r>
    </w:p>
    <w:p w14:paraId="302D414A" w14:textId="77777777" w:rsidR="004E3240" w:rsidRDefault="004E3240" w:rsidP="004E3240"/>
    <w:p w14:paraId="532E816F" w14:textId="77777777" w:rsidR="004E3240" w:rsidRDefault="004E3240" w:rsidP="004E3240">
      <w:r>
        <w:t>7. In exponential growth, new cases grow</w:t>
      </w:r>
    </w:p>
    <w:p w14:paraId="3A285917" w14:textId="77777777" w:rsidR="004E3240" w:rsidRPr="004E3240" w:rsidRDefault="004E3240" w:rsidP="004E3240">
      <w:pPr>
        <w:ind w:left="720"/>
        <w:rPr>
          <w:b/>
          <w:bCs/>
        </w:rPr>
      </w:pPr>
      <w:r w:rsidRPr="004E3240">
        <w:rPr>
          <w:b/>
          <w:bCs/>
        </w:rPr>
        <w:t xml:space="preserve">Slowly at first but soon grow very quickly </w:t>
      </w:r>
    </w:p>
    <w:p w14:paraId="38EE920F" w14:textId="77777777" w:rsidR="004E3240" w:rsidRDefault="004E3240" w:rsidP="004E3240">
      <w:pPr>
        <w:ind w:left="720"/>
      </w:pPr>
      <w:r>
        <w:t xml:space="preserve">Very quickly from the start </w:t>
      </w:r>
    </w:p>
    <w:p w14:paraId="336626F6" w14:textId="77777777" w:rsidR="004E3240" w:rsidRDefault="004E3240" w:rsidP="004E3240">
      <w:pPr>
        <w:ind w:left="720"/>
      </w:pPr>
      <w:r>
        <w:t xml:space="preserve">Quickly then plateau and remain steady </w:t>
      </w:r>
    </w:p>
    <w:p w14:paraId="70F17937" w14:textId="77777777" w:rsidR="004E3240" w:rsidRDefault="004E3240" w:rsidP="004E3240">
      <w:pPr>
        <w:ind w:left="720"/>
      </w:pPr>
      <w:r>
        <w:t xml:space="preserve">In a linear pattern </w:t>
      </w:r>
    </w:p>
    <w:p w14:paraId="7AC4289D" w14:textId="77777777" w:rsidR="004E3240" w:rsidRDefault="004E3240" w:rsidP="004E3240">
      <w:pPr>
        <w:ind w:left="720"/>
      </w:pPr>
      <w:r>
        <w:t xml:space="preserve">In a chaotic way </w:t>
      </w:r>
    </w:p>
    <w:p w14:paraId="52571621" w14:textId="77777777" w:rsidR="004E3240" w:rsidRDefault="004E3240" w:rsidP="004E3240"/>
    <w:p w14:paraId="71F8DD02" w14:textId="77777777" w:rsidR="004E3240" w:rsidRDefault="004E3240" w:rsidP="004E3240">
      <w:r>
        <w:t xml:space="preserve">8. Doubling time is a measure of how long it takes for </w:t>
      </w:r>
    </w:p>
    <w:p w14:paraId="73437A94" w14:textId="77777777" w:rsidR="004E3240" w:rsidRDefault="004E3240" w:rsidP="004E3240">
      <w:pPr>
        <w:ind w:left="720"/>
      </w:pPr>
      <w:r>
        <w:t xml:space="preserve">Daily new cases to double </w:t>
      </w:r>
    </w:p>
    <w:p w14:paraId="7EC26C7C" w14:textId="77777777" w:rsidR="004E3240" w:rsidRDefault="004E3240" w:rsidP="004E3240">
      <w:pPr>
        <w:ind w:left="720"/>
      </w:pPr>
      <w:r>
        <w:t>Hospitals to reach full capacity</w:t>
      </w:r>
    </w:p>
    <w:p w14:paraId="03C8C078" w14:textId="77777777" w:rsidR="004E3240" w:rsidRPr="004E3240" w:rsidRDefault="004E3240" w:rsidP="004E3240">
      <w:pPr>
        <w:ind w:left="720"/>
        <w:rPr>
          <w:b/>
          <w:bCs/>
        </w:rPr>
      </w:pPr>
      <w:r w:rsidRPr="004E3240">
        <w:rPr>
          <w:b/>
          <w:bCs/>
        </w:rPr>
        <w:t xml:space="preserve">The total number of cases to double </w:t>
      </w:r>
    </w:p>
    <w:p w14:paraId="478C72F7" w14:textId="77777777" w:rsidR="004E3240" w:rsidRDefault="004E3240" w:rsidP="004E3240">
      <w:pPr>
        <w:ind w:left="720"/>
      </w:pPr>
      <w:r>
        <w:t>One country to have twice the number of cases than another country</w:t>
      </w:r>
    </w:p>
    <w:p w14:paraId="7223507C" w14:textId="77777777" w:rsidR="004E3240" w:rsidRDefault="004E3240" w:rsidP="004E3240">
      <w:pPr>
        <w:ind w:left="720"/>
      </w:pPr>
      <w:r>
        <w:t xml:space="preserve">Health services to become overwhelmed </w:t>
      </w:r>
    </w:p>
    <w:p w14:paraId="4FD38E52" w14:textId="77777777" w:rsidR="004E3240" w:rsidRDefault="004E3240" w:rsidP="004E3240"/>
    <w:p w14:paraId="0207C193" w14:textId="77777777" w:rsidR="004E3240" w:rsidRDefault="004E3240" w:rsidP="004E3240">
      <w:r>
        <w:t>9.What two answers below describe R</w:t>
      </w:r>
      <w:r w:rsidRPr="004E3240">
        <w:rPr>
          <w:vertAlign w:val="subscript"/>
        </w:rPr>
        <w:t>0</w:t>
      </w:r>
      <w:r>
        <w:t xml:space="preserve">   </w:t>
      </w:r>
    </w:p>
    <w:p w14:paraId="7E99D973" w14:textId="77777777" w:rsidR="004E3240" w:rsidRDefault="004E3240" w:rsidP="004E3240">
      <w:pPr>
        <w:ind w:left="720"/>
      </w:pPr>
      <w:r>
        <w:t>The expected number of infected people after one month</w:t>
      </w:r>
    </w:p>
    <w:p w14:paraId="6F3801B2" w14:textId="77777777" w:rsidR="004E3240" w:rsidRPr="004E3240" w:rsidRDefault="004E3240" w:rsidP="004E3240">
      <w:pPr>
        <w:ind w:left="720"/>
        <w:rPr>
          <w:b/>
          <w:bCs/>
        </w:rPr>
      </w:pPr>
      <w:r w:rsidRPr="004E3240">
        <w:rPr>
          <w:b/>
          <w:bCs/>
        </w:rPr>
        <w:t>The number of cases an infected person will cause</w:t>
      </w:r>
    </w:p>
    <w:p w14:paraId="52A5F03D" w14:textId="77777777" w:rsidR="004E3240" w:rsidRDefault="004E3240" w:rsidP="004E3240">
      <w:pPr>
        <w:ind w:left="720"/>
      </w:pPr>
      <w:r>
        <w:lastRenderedPageBreak/>
        <w:t>The number of infected people</w:t>
      </w:r>
    </w:p>
    <w:p w14:paraId="42FE47A0" w14:textId="77777777" w:rsidR="004E3240" w:rsidRDefault="004E3240" w:rsidP="004E3240">
      <w:pPr>
        <w:ind w:left="720"/>
      </w:pPr>
      <w:r>
        <w:t>The number of hospitalized cases</w:t>
      </w:r>
    </w:p>
    <w:p w14:paraId="300E9B72" w14:textId="77777777" w:rsidR="004E3240" w:rsidRPr="004E3240" w:rsidRDefault="004E3240" w:rsidP="004E3240">
      <w:pPr>
        <w:ind w:left="720"/>
        <w:rPr>
          <w:b/>
          <w:bCs/>
        </w:rPr>
      </w:pPr>
      <w:r w:rsidRPr="004E3240">
        <w:rPr>
          <w:b/>
          <w:bCs/>
        </w:rPr>
        <w:t>Infection rate divided by recovery rate</w:t>
      </w:r>
    </w:p>
    <w:p w14:paraId="3B6E217B" w14:textId="77777777" w:rsidR="004E3240" w:rsidRDefault="004E3240" w:rsidP="004E3240"/>
    <w:p w14:paraId="0B0746F3" w14:textId="2BD5BCDD" w:rsidR="004E3240" w:rsidRDefault="004E3240" w:rsidP="004E3240">
      <w:r>
        <w:t>10. Which policy scenario(s) works best, according to the SIR model that we analysed</w:t>
      </w:r>
      <w:r w:rsidR="00245BC0">
        <w:t xml:space="preserve"> </w:t>
      </w:r>
    </w:p>
    <w:p w14:paraId="313994E5" w14:textId="77777777" w:rsidR="004E3240" w:rsidRDefault="004E3240" w:rsidP="004E3240">
      <w:pPr>
        <w:ind w:left="720"/>
      </w:pPr>
      <w:r>
        <w:t>Social distancing</w:t>
      </w:r>
    </w:p>
    <w:p w14:paraId="0911ED03" w14:textId="77777777" w:rsidR="004E3240" w:rsidRDefault="004E3240" w:rsidP="004E3240">
      <w:pPr>
        <w:ind w:left="720"/>
      </w:pPr>
      <w:r>
        <w:t>Washing hands</w:t>
      </w:r>
    </w:p>
    <w:p w14:paraId="0FBE3B13" w14:textId="77777777" w:rsidR="004E3240" w:rsidRDefault="004E3240" w:rsidP="004E3240">
      <w:pPr>
        <w:ind w:left="720"/>
      </w:pPr>
      <w:r>
        <w:t>All policies have the same effect</w:t>
      </w:r>
    </w:p>
    <w:p w14:paraId="0FECF71C" w14:textId="77777777" w:rsidR="004E3240" w:rsidRPr="004E3240" w:rsidRDefault="004E3240" w:rsidP="004E3240">
      <w:pPr>
        <w:ind w:left="720"/>
        <w:rPr>
          <w:b/>
          <w:bCs/>
        </w:rPr>
      </w:pPr>
      <w:r w:rsidRPr="004E3240">
        <w:rPr>
          <w:b/>
          <w:bCs/>
        </w:rPr>
        <w:t>Social distancing + washing hands</w:t>
      </w:r>
    </w:p>
    <w:p w14:paraId="10D0B149" w14:textId="77777777" w:rsidR="004E3240" w:rsidRDefault="004E3240" w:rsidP="004E3240">
      <w:pPr>
        <w:ind w:left="720"/>
      </w:pPr>
      <w:r>
        <w:t>Do nothing</w:t>
      </w:r>
    </w:p>
    <w:p w14:paraId="6C2245E1" w14:textId="77777777" w:rsidR="004E3240" w:rsidRDefault="004E3240" w:rsidP="004E3240"/>
    <w:p w14:paraId="15416483" w14:textId="72BF40F3" w:rsidR="004E3240" w:rsidRDefault="004E3240" w:rsidP="004E3240">
      <w:pPr>
        <w:pStyle w:val="Heading2"/>
      </w:pPr>
      <w:bookmarkStart w:id="150" w:name="_Toc37754610"/>
      <w:r>
        <w:t>Checkpoint 6</w:t>
      </w:r>
      <w:bookmarkEnd w:id="150"/>
    </w:p>
    <w:p w14:paraId="3BB26AE0" w14:textId="79DFAECA" w:rsidR="004E3240" w:rsidRDefault="004E3240" w:rsidP="004E3240">
      <w:r>
        <w:t>1. The inflection point has been reached when</w:t>
      </w:r>
    </w:p>
    <w:p w14:paraId="46BAF8D4" w14:textId="77777777" w:rsidR="004E3240" w:rsidRDefault="004E3240" w:rsidP="004E3240">
      <w:pPr>
        <w:ind w:left="720"/>
      </w:pPr>
      <w:r>
        <w:t>The number of new daily cases starts to fall</w:t>
      </w:r>
    </w:p>
    <w:p w14:paraId="0DE8B49C" w14:textId="77777777" w:rsidR="004E3240" w:rsidRDefault="004E3240" w:rsidP="004E3240">
      <w:pPr>
        <w:ind w:left="720"/>
      </w:pPr>
      <w:r>
        <w:t xml:space="preserve">The cumulative number of cases starts to fall </w:t>
      </w:r>
    </w:p>
    <w:p w14:paraId="3365851C" w14:textId="77777777" w:rsidR="004E3240" w:rsidRDefault="004E3240" w:rsidP="004E3240">
      <w:pPr>
        <w:ind w:left="720"/>
      </w:pPr>
      <w:r>
        <w:t xml:space="preserve">When the number of people infected in a population is at its minimum </w:t>
      </w:r>
    </w:p>
    <w:p w14:paraId="58B0651A" w14:textId="77777777" w:rsidR="004E3240" w:rsidRDefault="004E3240" w:rsidP="004E3240">
      <w:pPr>
        <w:ind w:left="720"/>
      </w:pPr>
      <w:r>
        <w:t>When everyone has recovered from the infection</w:t>
      </w:r>
    </w:p>
    <w:p w14:paraId="02237FCC" w14:textId="77777777" w:rsidR="004E3240" w:rsidRPr="004E3240" w:rsidRDefault="004E3240" w:rsidP="004E3240">
      <w:pPr>
        <w:ind w:left="720"/>
        <w:rPr>
          <w:b/>
          <w:bCs/>
        </w:rPr>
      </w:pPr>
      <w:r w:rsidRPr="004E3240">
        <w:rPr>
          <w:b/>
          <w:bCs/>
        </w:rPr>
        <w:t xml:space="preserve">The number of people of infected people in a population is at its peak  </w:t>
      </w:r>
    </w:p>
    <w:p w14:paraId="26EA776C" w14:textId="77777777" w:rsidR="004E3240" w:rsidRDefault="004E3240" w:rsidP="004E3240">
      <w:pPr>
        <w:ind w:left="720"/>
      </w:pPr>
    </w:p>
    <w:p w14:paraId="0BF43A90" w14:textId="77777777" w:rsidR="004E3240" w:rsidRDefault="004E3240" w:rsidP="004E3240">
      <w:r>
        <w:t>2. Which of the following is not a factor that determines the spread and effect of a pandemic in a country</w:t>
      </w:r>
    </w:p>
    <w:p w14:paraId="33776601" w14:textId="77777777" w:rsidR="004E3240" w:rsidRDefault="004E3240" w:rsidP="004E3240">
      <w:pPr>
        <w:ind w:left="720"/>
      </w:pPr>
      <w:r>
        <w:t xml:space="preserve">Population size </w:t>
      </w:r>
    </w:p>
    <w:p w14:paraId="0690F6FA" w14:textId="77777777" w:rsidR="004E3240" w:rsidRPr="004E3240" w:rsidRDefault="004E3240" w:rsidP="004E3240">
      <w:pPr>
        <w:ind w:left="720"/>
        <w:rPr>
          <w:b/>
          <w:bCs/>
        </w:rPr>
      </w:pPr>
      <w:r w:rsidRPr="004E3240">
        <w:rPr>
          <w:b/>
          <w:bCs/>
        </w:rPr>
        <w:t xml:space="preserve">Degree of industrialisation </w:t>
      </w:r>
    </w:p>
    <w:p w14:paraId="025F9AA8" w14:textId="77777777" w:rsidR="004E3240" w:rsidRDefault="004E3240" w:rsidP="004E3240">
      <w:pPr>
        <w:ind w:left="720"/>
      </w:pPr>
      <w:r>
        <w:t xml:space="preserve">Urbanisation </w:t>
      </w:r>
    </w:p>
    <w:p w14:paraId="28BCDD99" w14:textId="77777777" w:rsidR="004E3240" w:rsidRDefault="004E3240" w:rsidP="004E3240">
      <w:pPr>
        <w:ind w:left="720"/>
      </w:pPr>
      <w:r>
        <w:t xml:space="preserve">Demographics   </w:t>
      </w:r>
    </w:p>
    <w:p w14:paraId="708E03C2" w14:textId="77777777" w:rsidR="004E3240" w:rsidRDefault="004E3240" w:rsidP="004E3240">
      <w:pPr>
        <w:ind w:left="720"/>
      </w:pPr>
      <w:r>
        <w:t>Healthcare factors such as physicians, and hospital beds per capita</w:t>
      </w:r>
    </w:p>
    <w:p w14:paraId="13331DC5" w14:textId="77777777" w:rsidR="004E3240" w:rsidRDefault="004E3240" w:rsidP="004E3240"/>
    <w:p w14:paraId="2B09BE72" w14:textId="77777777" w:rsidR="004E3240" w:rsidRDefault="004E3240" w:rsidP="004E3240">
      <w:r>
        <w:t xml:space="preserve">3. </w:t>
      </w:r>
      <w:r w:rsidRPr="004425E4">
        <w:t xml:space="preserve">27 days </w:t>
      </w:r>
      <w:r>
        <w:t xml:space="preserve">after South Korea intervened in the spread of COVID-19, they increased </w:t>
      </w:r>
      <w:r w:rsidRPr="004425E4">
        <w:t xml:space="preserve">their doubling time to </w:t>
      </w:r>
      <w:r>
        <w:t>__</w:t>
      </w:r>
      <w:r w:rsidRPr="004425E4">
        <w:t xml:space="preserve"> days</w:t>
      </w:r>
    </w:p>
    <w:p w14:paraId="2FDBF7E0" w14:textId="77777777" w:rsidR="004E3240" w:rsidRDefault="004E3240" w:rsidP="004E3240">
      <w:pPr>
        <w:ind w:left="720"/>
      </w:pPr>
      <w:r>
        <w:t>42</w:t>
      </w:r>
    </w:p>
    <w:p w14:paraId="24C12BC3" w14:textId="77777777" w:rsidR="004E3240" w:rsidRDefault="004E3240" w:rsidP="004E3240">
      <w:pPr>
        <w:ind w:left="720"/>
      </w:pPr>
      <w:r>
        <w:t>64</w:t>
      </w:r>
    </w:p>
    <w:p w14:paraId="21B89416" w14:textId="77777777" w:rsidR="004E3240" w:rsidRPr="004E3240" w:rsidRDefault="004E3240" w:rsidP="004E3240">
      <w:pPr>
        <w:ind w:left="720"/>
        <w:rPr>
          <w:b/>
          <w:bCs/>
        </w:rPr>
      </w:pPr>
      <w:r w:rsidRPr="004E3240">
        <w:rPr>
          <w:b/>
          <w:bCs/>
        </w:rPr>
        <w:t>65</w:t>
      </w:r>
    </w:p>
    <w:p w14:paraId="4115C4F7" w14:textId="77777777" w:rsidR="004E3240" w:rsidRDefault="004E3240" w:rsidP="004E3240">
      <w:pPr>
        <w:ind w:left="720"/>
      </w:pPr>
      <w:r>
        <w:t>19</w:t>
      </w:r>
    </w:p>
    <w:p w14:paraId="7B3221AD" w14:textId="77777777" w:rsidR="004E3240" w:rsidRDefault="004E3240" w:rsidP="004E3240">
      <w:pPr>
        <w:ind w:left="720"/>
      </w:pPr>
      <w:r>
        <w:t>29</w:t>
      </w:r>
    </w:p>
    <w:p w14:paraId="4D42E3E8" w14:textId="77777777" w:rsidR="004E3240" w:rsidRDefault="004E3240" w:rsidP="004E3240">
      <w:r>
        <w:t xml:space="preserve"> </w:t>
      </w:r>
    </w:p>
    <w:p w14:paraId="1A2E1114" w14:textId="77777777" w:rsidR="004E3240" w:rsidRDefault="004E3240" w:rsidP="004E3240">
      <w:r>
        <w:t xml:space="preserve">4. South Korea’s success in managing COVID-19 is due to </w:t>
      </w:r>
    </w:p>
    <w:p w14:paraId="7451DEEA" w14:textId="77777777" w:rsidR="004E3240" w:rsidRDefault="004E3240" w:rsidP="004E3240">
      <w:pPr>
        <w:ind w:left="720"/>
      </w:pPr>
      <w:r>
        <w:t xml:space="preserve">An excellent public health system </w:t>
      </w:r>
    </w:p>
    <w:p w14:paraId="03E1AF1F" w14:textId="77777777" w:rsidR="004E3240" w:rsidRPr="004E3240" w:rsidRDefault="004E3240" w:rsidP="004E3240">
      <w:pPr>
        <w:ind w:left="720"/>
        <w:rPr>
          <w:b/>
          <w:bCs/>
        </w:rPr>
      </w:pPr>
      <w:r w:rsidRPr="004E3240">
        <w:rPr>
          <w:b/>
          <w:bCs/>
        </w:rPr>
        <w:t xml:space="preserve">Extensive testing, contact tracing, isolation, and the use of apps </w:t>
      </w:r>
    </w:p>
    <w:p w14:paraId="0407F256" w14:textId="77777777" w:rsidR="004E3240" w:rsidRDefault="004E3240" w:rsidP="004E3240">
      <w:pPr>
        <w:ind w:left="720"/>
      </w:pPr>
      <w:r>
        <w:t xml:space="preserve">Strong enforcement of social distancing rules </w:t>
      </w:r>
    </w:p>
    <w:p w14:paraId="3FE877F4" w14:textId="77777777" w:rsidR="004E3240" w:rsidRDefault="004E3240" w:rsidP="004E3240">
      <w:pPr>
        <w:ind w:left="720"/>
      </w:pPr>
      <w:r>
        <w:t xml:space="preserve">The use of apps </w:t>
      </w:r>
    </w:p>
    <w:p w14:paraId="544E93A5" w14:textId="77777777" w:rsidR="004E3240" w:rsidRDefault="004E3240" w:rsidP="004E3240">
      <w:pPr>
        <w:ind w:left="720"/>
      </w:pPr>
      <w:r>
        <w:t>Using phone-based GPS and heavy fines to ensure infected people stay at home</w:t>
      </w:r>
    </w:p>
    <w:p w14:paraId="65831022" w14:textId="77777777" w:rsidR="004E3240" w:rsidRDefault="004E3240" w:rsidP="004E3240"/>
    <w:p w14:paraId="700ED778" w14:textId="77777777" w:rsidR="004E3240" w:rsidRDefault="004E3240" w:rsidP="004E3240">
      <w:r>
        <w:t xml:space="preserve">5. A smartphone app used extensively in South Korea is called </w:t>
      </w:r>
    </w:p>
    <w:p w14:paraId="046CFEC0" w14:textId="77777777" w:rsidR="004E3240" w:rsidRDefault="004E3240" w:rsidP="004E3240">
      <w:pPr>
        <w:ind w:left="720"/>
      </w:pPr>
      <w:r>
        <w:t>COVID-trace</w:t>
      </w:r>
    </w:p>
    <w:p w14:paraId="6475AB71" w14:textId="77777777" w:rsidR="004E3240" w:rsidRDefault="004E3240" w:rsidP="004E3240">
      <w:pPr>
        <w:ind w:left="720"/>
      </w:pPr>
      <w:proofErr w:type="gramStart"/>
      <w:r>
        <w:lastRenderedPageBreak/>
        <w:t>Infected-x</w:t>
      </w:r>
      <w:proofErr w:type="gramEnd"/>
      <w:r>
        <w:t xml:space="preserve"> </w:t>
      </w:r>
    </w:p>
    <w:p w14:paraId="113F07E3" w14:textId="77777777" w:rsidR="004E3240" w:rsidRDefault="004E3240" w:rsidP="004E3240">
      <w:pPr>
        <w:ind w:left="720"/>
      </w:pPr>
      <w:proofErr w:type="gramStart"/>
      <w:r>
        <w:t>Safe-distance</w:t>
      </w:r>
      <w:proofErr w:type="gramEnd"/>
      <w:r>
        <w:t xml:space="preserve"> </w:t>
      </w:r>
    </w:p>
    <w:p w14:paraId="3A1E5047" w14:textId="77777777" w:rsidR="004E3240" w:rsidRDefault="004E3240" w:rsidP="004E3240">
      <w:pPr>
        <w:ind w:left="720"/>
      </w:pPr>
      <w:proofErr w:type="spellStart"/>
      <w:r>
        <w:t>i</w:t>
      </w:r>
      <w:proofErr w:type="spellEnd"/>
      <w:r>
        <w:t xml:space="preserve">-Antibody </w:t>
      </w:r>
    </w:p>
    <w:p w14:paraId="37FA9234" w14:textId="77777777" w:rsidR="004E3240" w:rsidRPr="004E3240" w:rsidRDefault="004E3240" w:rsidP="004E3240">
      <w:pPr>
        <w:ind w:left="720"/>
        <w:rPr>
          <w:b/>
          <w:bCs/>
        </w:rPr>
      </w:pPr>
      <w:r w:rsidRPr="004E3240">
        <w:rPr>
          <w:b/>
          <w:bCs/>
        </w:rPr>
        <w:t>Corona 100m</w:t>
      </w:r>
    </w:p>
    <w:p w14:paraId="22C7A9A3" w14:textId="77777777" w:rsidR="004E3240" w:rsidRDefault="004E3240" w:rsidP="004E3240"/>
    <w:p w14:paraId="60C39666" w14:textId="77777777" w:rsidR="004E3240" w:rsidRDefault="004E3240" w:rsidP="004E3240">
      <w:r>
        <w:t xml:space="preserve">6. Which of the following is not a priority recommended consideration for policy makers </w:t>
      </w:r>
    </w:p>
    <w:p w14:paraId="4A6DAC22" w14:textId="77777777" w:rsidR="004E3240" w:rsidRDefault="004E3240" w:rsidP="004E3240">
      <w:pPr>
        <w:ind w:left="720"/>
      </w:pPr>
      <w:r>
        <w:t xml:space="preserve">Movement restrictions including isolating vulnerable people </w:t>
      </w:r>
    </w:p>
    <w:p w14:paraId="6C716F76" w14:textId="77777777" w:rsidR="004E3240" w:rsidRDefault="004E3240" w:rsidP="004E3240">
      <w:pPr>
        <w:ind w:left="720"/>
      </w:pPr>
      <w:r>
        <w:t xml:space="preserve">Implementing social distancing </w:t>
      </w:r>
    </w:p>
    <w:p w14:paraId="56CDFD46" w14:textId="77777777" w:rsidR="004E3240" w:rsidRPr="004E3240" w:rsidRDefault="004E3240" w:rsidP="004E3240">
      <w:pPr>
        <w:ind w:left="720"/>
        <w:rPr>
          <w:b/>
          <w:bCs/>
        </w:rPr>
      </w:pPr>
      <w:r w:rsidRPr="004E3240">
        <w:rPr>
          <w:b/>
          <w:bCs/>
        </w:rPr>
        <w:t xml:space="preserve">Immediate testing of just the most vulnerable </w:t>
      </w:r>
    </w:p>
    <w:p w14:paraId="377A4690" w14:textId="77777777" w:rsidR="004E3240" w:rsidRDefault="004E3240" w:rsidP="004E3240">
      <w:pPr>
        <w:ind w:left="720"/>
      </w:pPr>
      <w:r>
        <w:t xml:space="preserve">Public Health campaigns, particularly on social distancing and hand washing </w:t>
      </w:r>
    </w:p>
    <w:p w14:paraId="68F1DDDF" w14:textId="77777777" w:rsidR="004E3240" w:rsidRDefault="004E3240" w:rsidP="004E3240">
      <w:pPr>
        <w:ind w:left="720"/>
      </w:pPr>
      <w:r>
        <w:t xml:space="preserve">Preparing for rapid increase of the virus </w:t>
      </w:r>
    </w:p>
    <w:p w14:paraId="21D9B2DE" w14:textId="77777777" w:rsidR="004E3240" w:rsidRDefault="004E3240" w:rsidP="004E3240"/>
    <w:p w14:paraId="37AFB5FB" w14:textId="77777777" w:rsidR="004E3240" w:rsidRDefault="004E3240" w:rsidP="004E3240">
      <w:r>
        <w:t xml:space="preserve">7. If widescale lockdown is ended abruptly without widespread vaccination or control measures is likely to result in </w:t>
      </w:r>
    </w:p>
    <w:p w14:paraId="6AE53506" w14:textId="77777777" w:rsidR="004E3240" w:rsidRDefault="004E3240" w:rsidP="004E3240">
      <w:pPr>
        <w:ind w:left="720"/>
      </w:pPr>
      <w:r>
        <w:t xml:space="preserve">A decline in new infections </w:t>
      </w:r>
    </w:p>
    <w:p w14:paraId="76301506" w14:textId="77777777" w:rsidR="004E3240" w:rsidRDefault="004E3240" w:rsidP="004E3240">
      <w:pPr>
        <w:ind w:left="720"/>
      </w:pPr>
      <w:r>
        <w:t xml:space="preserve">More people moving from the infection set into the recovered set </w:t>
      </w:r>
    </w:p>
    <w:p w14:paraId="2DA36C1C" w14:textId="33567106" w:rsidR="004E3240" w:rsidRPr="004E3240" w:rsidRDefault="004E3240" w:rsidP="004E3240">
      <w:pPr>
        <w:ind w:left="720"/>
        <w:rPr>
          <w:b/>
          <w:bCs/>
        </w:rPr>
      </w:pPr>
      <w:r w:rsidRPr="004E3240">
        <w:rPr>
          <w:b/>
          <w:bCs/>
        </w:rPr>
        <w:t xml:space="preserve">A new </w:t>
      </w:r>
      <w:r>
        <w:rPr>
          <w:b/>
          <w:bCs/>
        </w:rPr>
        <w:t>outbreak</w:t>
      </w:r>
      <w:r w:rsidRPr="004E3240">
        <w:rPr>
          <w:b/>
          <w:bCs/>
        </w:rPr>
        <w:t xml:space="preserve"> </w:t>
      </w:r>
      <w:proofErr w:type="gramStart"/>
      <w:r w:rsidRPr="004E3240">
        <w:rPr>
          <w:b/>
          <w:bCs/>
        </w:rPr>
        <w:t>infections</w:t>
      </w:r>
      <w:proofErr w:type="gramEnd"/>
      <w:r w:rsidRPr="004E3240">
        <w:rPr>
          <w:b/>
          <w:bCs/>
        </w:rPr>
        <w:t xml:space="preserve"> </w:t>
      </w:r>
    </w:p>
    <w:p w14:paraId="71773B6C" w14:textId="77777777" w:rsidR="004E3240" w:rsidRDefault="004E3240" w:rsidP="004E3240">
      <w:pPr>
        <w:ind w:left="720"/>
      </w:pPr>
      <w:r>
        <w:t xml:space="preserve">Widespread social disorder </w:t>
      </w:r>
    </w:p>
    <w:p w14:paraId="062F827E" w14:textId="77777777" w:rsidR="004E3240" w:rsidRDefault="004E3240" w:rsidP="004E3240">
      <w:pPr>
        <w:ind w:left="720"/>
      </w:pPr>
      <w:r>
        <w:t>Disruption of supply chains</w:t>
      </w:r>
    </w:p>
    <w:p w14:paraId="67ADD0BF" w14:textId="77777777" w:rsidR="004E3240" w:rsidRDefault="004E3240" w:rsidP="004E3240"/>
    <w:p w14:paraId="122E1957" w14:textId="77777777" w:rsidR="004E3240" w:rsidRDefault="004E3240" w:rsidP="004E3240">
      <w:r>
        <w:t>8. A smartphone app could be a key tool in phasing-out lockdown because it could be used to</w:t>
      </w:r>
    </w:p>
    <w:p w14:paraId="0D8ECBF1" w14:textId="77777777" w:rsidR="004E3240" w:rsidRDefault="004E3240" w:rsidP="004E3240">
      <w:pPr>
        <w:ind w:left="720"/>
      </w:pPr>
      <w:r>
        <w:t xml:space="preserve">Pass on public information messages </w:t>
      </w:r>
    </w:p>
    <w:p w14:paraId="3A328BE8" w14:textId="77777777" w:rsidR="004E3240" w:rsidRDefault="004E3240" w:rsidP="004E3240">
      <w:pPr>
        <w:ind w:left="720"/>
      </w:pPr>
      <w:r>
        <w:t>Enable people to discuss their experiences of COVID-19</w:t>
      </w:r>
    </w:p>
    <w:p w14:paraId="402E1554" w14:textId="2E2BAF47" w:rsidR="004E3240" w:rsidRPr="004E3240" w:rsidRDefault="004E3240" w:rsidP="004E3240">
      <w:pPr>
        <w:ind w:left="720"/>
        <w:rPr>
          <w:b/>
          <w:bCs/>
        </w:rPr>
      </w:pPr>
      <w:r w:rsidRPr="004E3240">
        <w:rPr>
          <w:b/>
          <w:bCs/>
        </w:rPr>
        <w:t xml:space="preserve">Alert and advise people who have been in close contact with an infected person </w:t>
      </w:r>
    </w:p>
    <w:p w14:paraId="42F50D62" w14:textId="77777777" w:rsidR="004E3240" w:rsidRDefault="004E3240" w:rsidP="004E3240">
      <w:pPr>
        <w:ind w:left="720"/>
      </w:pPr>
      <w:r>
        <w:t xml:space="preserve">Establish an online market for pandemic fighting equipment </w:t>
      </w:r>
    </w:p>
    <w:p w14:paraId="4E0F4896" w14:textId="77777777" w:rsidR="004E3240" w:rsidRDefault="004E3240" w:rsidP="004E3240">
      <w:pPr>
        <w:ind w:left="720"/>
      </w:pPr>
      <w:r>
        <w:t xml:space="preserve">Name those people who are infected, so others stay away from them </w:t>
      </w:r>
    </w:p>
    <w:p w14:paraId="3B60701E" w14:textId="77777777" w:rsidR="004E3240" w:rsidRDefault="004E3240" w:rsidP="004E3240"/>
    <w:p w14:paraId="7DBA0FA1" w14:textId="77777777" w:rsidR="004E3240" w:rsidRDefault="004E3240" w:rsidP="004E3240">
      <w:r>
        <w:t xml:space="preserve">9. An app could be part of a strategy to </w:t>
      </w:r>
    </w:p>
    <w:p w14:paraId="65F6806F" w14:textId="77777777" w:rsidR="004E3240" w:rsidRDefault="004E3240" w:rsidP="004E3240">
      <w:pPr>
        <w:ind w:left="720"/>
      </w:pPr>
      <w:r>
        <w:t xml:space="preserve">Control small groups of people </w:t>
      </w:r>
    </w:p>
    <w:p w14:paraId="3CAA005C" w14:textId="77777777" w:rsidR="004E3240" w:rsidRDefault="004E3240" w:rsidP="004E3240">
      <w:pPr>
        <w:ind w:left="720"/>
      </w:pPr>
      <w:r>
        <w:t xml:space="preserve">Limit social interaction </w:t>
      </w:r>
    </w:p>
    <w:p w14:paraId="60DCA1B0" w14:textId="77777777" w:rsidR="004E3240" w:rsidRDefault="004E3240" w:rsidP="004E3240">
      <w:pPr>
        <w:ind w:left="720"/>
      </w:pPr>
      <w:r>
        <w:t xml:space="preserve">Control large groups of people </w:t>
      </w:r>
    </w:p>
    <w:p w14:paraId="0B33B5BB" w14:textId="77777777" w:rsidR="004E3240" w:rsidRPr="004E3240" w:rsidRDefault="004E3240" w:rsidP="004E3240">
      <w:pPr>
        <w:ind w:left="720"/>
        <w:rPr>
          <w:b/>
          <w:bCs/>
        </w:rPr>
      </w:pPr>
      <w:r w:rsidRPr="004E3240">
        <w:rPr>
          <w:b/>
          <w:bCs/>
        </w:rPr>
        <w:t xml:space="preserve">Take a segmented approach to controlling movements  </w:t>
      </w:r>
    </w:p>
    <w:p w14:paraId="59CF83C6" w14:textId="77777777" w:rsidR="004E3240" w:rsidRDefault="004E3240" w:rsidP="004E3240">
      <w:pPr>
        <w:ind w:left="720"/>
      </w:pPr>
      <w:r>
        <w:t xml:space="preserve">Ensure people don’t wander too far from their homes </w:t>
      </w:r>
    </w:p>
    <w:p w14:paraId="08FF2FA8" w14:textId="77777777" w:rsidR="004E3240" w:rsidRDefault="004E3240" w:rsidP="004E3240"/>
    <w:p w14:paraId="40D3E2A6" w14:textId="77777777" w:rsidR="004E3240" w:rsidRDefault="004E3240" w:rsidP="004E3240">
      <w:r>
        <w:t xml:space="preserve">10. When the UK government called for people to help the National Health Service, ____ people volunteered </w:t>
      </w:r>
    </w:p>
    <w:p w14:paraId="1BAAD100" w14:textId="77777777" w:rsidR="004E3240" w:rsidRDefault="004E3240" w:rsidP="004E3240">
      <w:pPr>
        <w:ind w:left="720"/>
      </w:pPr>
      <w:r>
        <w:t>300000</w:t>
      </w:r>
    </w:p>
    <w:p w14:paraId="0320A68D" w14:textId="77777777" w:rsidR="004E3240" w:rsidRPr="004E3240" w:rsidRDefault="004E3240" w:rsidP="004E3240">
      <w:pPr>
        <w:ind w:left="720"/>
        <w:rPr>
          <w:b/>
          <w:bCs/>
        </w:rPr>
      </w:pPr>
      <w:r w:rsidRPr="004E3240">
        <w:rPr>
          <w:b/>
          <w:bCs/>
        </w:rPr>
        <w:t>750000</w:t>
      </w:r>
    </w:p>
    <w:p w14:paraId="16A20F85" w14:textId="77777777" w:rsidR="004E3240" w:rsidRDefault="004E3240" w:rsidP="004E3240">
      <w:pPr>
        <w:ind w:left="720"/>
      </w:pPr>
      <w:r>
        <w:t>250000</w:t>
      </w:r>
    </w:p>
    <w:p w14:paraId="623A1FCF" w14:textId="77777777" w:rsidR="004E3240" w:rsidRDefault="004E3240" w:rsidP="004E3240">
      <w:pPr>
        <w:ind w:left="720"/>
      </w:pPr>
      <w:r>
        <w:t>220000</w:t>
      </w:r>
    </w:p>
    <w:p w14:paraId="17B74C8F" w14:textId="5925C77E" w:rsidR="00C04FA7" w:rsidRPr="00DA511B" w:rsidRDefault="004E3240" w:rsidP="008809F6">
      <w:pPr>
        <w:ind w:left="720"/>
      </w:pPr>
      <w:r>
        <w:t>280000</w:t>
      </w:r>
    </w:p>
    <w:p w14:paraId="5E466139" w14:textId="77777777" w:rsidR="008809F6" w:rsidRDefault="008809F6">
      <w:pPr>
        <w:rPr>
          <w:rFonts w:eastAsiaTheme="majorEastAsia" w:cs="Times New Roman (Headings CS)"/>
          <w:b/>
          <w:bCs/>
          <w:sz w:val="56"/>
          <w:szCs w:val="32"/>
        </w:rPr>
      </w:pPr>
      <w:r>
        <w:br w:type="page"/>
      </w:r>
    </w:p>
    <w:p w14:paraId="7F7CDB23" w14:textId="4E16DDC3" w:rsidR="007E2514" w:rsidRPr="007E2514" w:rsidRDefault="00A4265E" w:rsidP="00F03E1C">
      <w:pPr>
        <w:pStyle w:val="Heading1"/>
      </w:pPr>
      <w:bookmarkStart w:id="151" w:name="_Toc37754611"/>
      <w:r>
        <w:lastRenderedPageBreak/>
        <w:t>Reference</w:t>
      </w:r>
      <w:r w:rsidR="00F03E1C">
        <w:t>s</w:t>
      </w:r>
      <w:bookmarkEnd w:id="151"/>
    </w:p>
    <w:sectPr w:rsidR="007E2514" w:rsidRPr="007E2514" w:rsidSect="005C4253">
      <w:headerReference w:type="default" r:id="rId79"/>
      <w:footerReference w:type="even" r:id="rId80"/>
      <w:footerReference w:type="default" r:id="rId81"/>
      <w:pgSz w:w="11900" w:h="16840"/>
      <w:pgMar w:top="1440" w:right="1440" w:bottom="1440" w:left="1440"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3B477" w14:textId="77777777" w:rsidR="005D12CC" w:rsidRDefault="005D12CC" w:rsidP="001B228B">
      <w:r>
        <w:separator/>
      </w:r>
    </w:p>
  </w:endnote>
  <w:endnote w:type="continuationSeparator" w:id="0">
    <w:p w14:paraId="3870D3EF" w14:textId="77777777" w:rsidR="005D12CC" w:rsidRDefault="005D12CC" w:rsidP="001B228B">
      <w:r>
        <w:continuationSeparator/>
      </w:r>
    </w:p>
  </w:endnote>
  <w:endnote w:id="1">
    <w:p w14:paraId="3AC30D6C" w14:textId="77777777" w:rsidR="002F0173" w:rsidRDefault="002F0173" w:rsidP="002F0173">
      <w:pPr>
        <w:pStyle w:val="EndnoteText"/>
      </w:pPr>
      <w:r>
        <w:rPr>
          <w:rStyle w:val="EndnoteReference"/>
        </w:rPr>
        <w:endnoteRef/>
      </w:r>
      <w:r>
        <w:t xml:space="preserve"> </w:t>
      </w:r>
      <w:r w:rsidRPr="005C4253">
        <w:t>https://www.ted.com/talks/bill_gates_the_next_outbreak_we_re_not_ready?language=en</w:t>
      </w:r>
    </w:p>
  </w:endnote>
  <w:endnote w:id="2">
    <w:p w14:paraId="4B8CFDA9" w14:textId="02013BC5" w:rsidR="005C4253" w:rsidRDefault="005C4253">
      <w:pPr>
        <w:pStyle w:val="EndnoteText"/>
      </w:pPr>
      <w:r>
        <w:rPr>
          <w:rStyle w:val="EndnoteReference"/>
        </w:rPr>
        <w:endnoteRef/>
      </w:r>
      <w:r>
        <w:t xml:space="preserve"> </w:t>
      </w:r>
      <w:r w:rsidRPr="005C4253">
        <w:t xml:space="preserve">https://www.bbc.co.uk/programmes/p059y0p1  </w:t>
      </w:r>
    </w:p>
  </w:endnote>
  <w:endnote w:id="3">
    <w:p w14:paraId="07A17CE2" w14:textId="77777777" w:rsidR="00D771F8" w:rsidRDefault="00D771F8" w:rsidP="00D771F8">
      <w:pPr>
        <w:pStyle w:val="EndnoteText"/>
      </w:pPr>
      <w:r>
        <w:rPr>
          <w:rStyle w:val="EndnoteReference"/>
        </w:rPr>
        <w:endnoteRef/>
      </w:r>
      <w:r w:rsidRPr="00FC42B0">
        <w:t>https://ourworldindata.org/coronavirus?fbclid=IwAR3iiV90X5qjG66Rx4fa2hNxhQPH2VkaHM8tIpM5tXOcyoZLZ2vm-zJc0GM</w:t>
      </w:r>
    </w:p>
  </w:endnote>
  <w:endnote w:id="4">
    <w:p w14:paraId="027C6D7D" w14:textId="3209B61E" w:rsidR="005C4253" w:rsidRDefault="005C4253">
      <w:pPr>
        <w:pStyle w:val="EndnoteText"/>
      </w:pPr>
      <w:r>
        <w:rPr>
          <w:rStyle w:val="EndnoteReference"/>
        </w:rPr>
        <w:endnoteRef/>
      </w:r>
      <w:r>
        <w:t xml:space="preserve"> </w:t>
      </w:r>
      <w:r w:rsidRPr="005C4253">
        <w:t xml:space="preserve">https://www.arcgis.com/apps/opsdashboard/index.html  </w:t>
      </w:r>
    </w:p>
  </w:endnote>
  <w:endnote w:id="5">
    <w:p w14:paraId="77096127" w14:textId="22CFA031" w:rsidR="0016615E" w:rsidRDefault="0016615E">
      <w:pPr>
        <w:pStyle w:val="EndnoteText"/>
      </w:pPr>
      <w:r>
        <w:rPr>
          <w:rStyle w:val="EndnoteReference"/>
        </w:rPr>
        <w:endnoteRef/>
      </w:r>
      <w:r>
        <w:t xml:space="preserve"> </w:t>
      </w:r>
      <w:r w:rsidRPr="00041FF7">
        <w:t>https://www.medicalnewstoday.com/articles/318342</w:t>
      </w:r>
    </w:p>
  </w:endnote>
  <w:endnote w:id="6">
    <w:p w14:paraId="699457BA" w14:textId="138A00FD" w:rsidR="0081106A" w:rsidRDefault="0081106A">
      <w:pPr>
        <w:pStyle w:val="EndnoteText"/>
      </w:pPr>
      <w:r>
        <w:rPr>
          <w:rStyle w:val="EndnoteReference"/>
        </w:rPr>
        <w:endnoteRef/>
      </w:r>
      <w:r>
        <w:t xml:space="preserve"> </w:t>
      </w:r>
      <w:r w:rsidRPr="0081106A">
        <w:t>https://science-explained.com/theory/dna-rna-and-protein/</w:t>
      </w:r>
    </w:p>
  </w:endnote>
  <w:endnote w:id="7">
    <w:p w14:paraId="10D5BEB2" w14:textId="0189D9C1" w:rsidR="0016615E" w:rsidRDefault="0016615E">
      <w:pPr>
        <w:pStyle w:val="EndnoteText"/>
      </w:pPr>
      <w:r>
        <w:rPr>
          <w:rStyle w:val="EndnoteReference"/>
        </w:rPr>
        <w:endnoteRef/>
      </w:r>
      <w:r>
        <w:t xml:space="preserve"> </w:t>
      </w:r>
      <w:r w:rsidRPr="00342BE9">
        <w:t>https://ucmp.berkeley.edu/alllife/virus.html</w:t>
      </w:r>
    </w:p>
  </w:endnote>
  <w:endnote w:id="8">
    <w:p w14:paraId="762988D8" w14:textId="77777777" w:rsidR="00BB2CD2" w:rsidRDefault="00BB2CD2" w:rsidP="00BB2CD2">
      <w:pPr>
        <w:pStyle w:val="EndnoteText"/>
      </w:pPr>
      <w:r>
        <w:rPr>
          <w:rStyle w:val="EndnoteReference"/>
        </w:rPr>
        <w:endnoteRef/>
      </w:r>
      <w:r>
        <w:t xml:space="preserve"> Koonin EV, Starokadoskyy. Are viruses alive? The replicator paradigm sheds decisive light on an old but misguided question. Stud Hist Philos Biol Biomed Sci. 2016 Oct;59:125-34. doi: 10.1016/j.shpsc.2016.02.016. Epub 2016 Mar 7.</w:t>
      </w:r>
    </w:p>
    <w:p w14:paraId="08F42B10" w14:textId="3273AAF3" w:rsidR="00BB2CD2" w:rsidRDefault="00BB2CD2" w:rsidP="00BB2CD2">
      <w:pPr>
        <w:pStyle w:val="EndnoteText"/>
      </w:pPr>
      <w:r>
        <w:t>Forterre P. Defining life: the virus viewpoint. Orig Life Evol Biosph. 2010;40(2):151–160. doi:10.1007/s11084-010-9194-1</w:t>
      </w:r>
    </w:p>
  </w:endnote>
  <w:endnote w:id="9">
    <w:p w14:paraId="0D178748" w14:textId="2C1B3BB3"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0">
    <w:p w14:paraId="29BB4754" w14:textId="31753A09" w:rsidR="0016615E" w:rsidRDefault="0016615E">
      <w:pPr>
        <w:pStyle w:val="EndnoteText"/>
      </w:pPr>
      <w:r>
        <w:rPr>
          <w:rStyle w:val="EndnoteReference"/>
        </w:rPr>
        <w:endnoteRef/>
      </w:r>
      <w:r>
        <w:t xml:space="preserve"> </w:t>
      </w:r>
      <w:r w:rsidRPr="0077337C">
        <w:t>https://www.economist.com/briefing/2020/03/12/understanding-sars-cov-2-and-the-drugs-that-might-lessen-its-power</w:t>
      </w:r>
    </w:p>
  </w:endnote>
  <w:endnote w:id="11">
    <w:p w14:paraId="4F2F8743" w14:textId="77777777" w:rsidR="0016615E" w:rsidRDefault="0016615E" w:rsidP="0077337C">
      <w:pPr>
        <w:pStyle w:val="EndnoteText"/>
      </w:pPr>
      <w:r>
        <w:rPr>
          <w:rStyle w:val="EndnoteReference"/>
        </w:rPr>
        <w:endnoteRef/>
      </w:r>
      <w:r>
        <w:t xml:space="preserve"> </w:t>
      </w:r>
      <w:r w:rsidRPr="0077337C">
        <w:t>https://www.economist.com/briefing/2020/03/12/understanding-sars-cov-2-and-the-drugs-that-might-lessen-its-power</w:t>
      </w:r>
    </w:p>
  </w:endnote>
  <w:endnote w:id="12">
    <w:p w14:paraId="604D39CC" w14:textId="590EF919" w:rsidR="0081106A" w:rsidRDefault="0081106A">
      <w:pPr>
        <w:pStyle w:val="EndnoteText"/>
      </w:pPr>
      <w:r>
        <w:rPr>
          <w:rStyle w:val="EndnoteReference"/>
        </w:rPr>
        <w:endnoteRef/>
      </w:r>
      <w:r>
        <w:t xml:space="preserve"> </w:t>
      </w:r>
      <w:r w:rsidRPr="0081106A">
        <w:t>https://en.wikipedia.org/wiki/Viral_replication</w:t>
      </w:r>
    </w:p>
  </w:endnote>
  <w:endnote w:id="13">
    <w:p w14:paraId="2930B49E" w14:textId="38C6CEF2" w:rsidR="0016615E" w:rsidRDefault="0016615E">
      <w:pPr>
        <w:pStyle w:val="EndnoteText"/>
      </w:pPr>
      <w:r>
        <w:rPr>
          <w:rStyle w:val="EndnoteReference"/>
        </w:rPr>
        <w:endnoteRef/>
      </w:r>
      <w:r>
        <w:t xml:space="preserve"> </w:t>
      </w:r>
      <w:r w:rsidRPr="00041FF7">
        <w:t>https://www.ncbi.nlm.nih.gov/pubmed/22017770</w:t>
      </w:r>
    </w:p>
  </w:endnote>
  <w:endnote w:id="14">
    <w:p w14:paraId="3B9B55B0" w14:textId="526B292F" w:rsidR="0016615E" w:rsidRDefault="0016615E">
      <w:pPr>
        <w:pStyle w:val="EndnoteText"/>
      </w:pPr>
      <w:r>
        <w:rPr>
          <w:rStyle w:val="EndnoteReference"/>
        </w:rPr>
        <w:endnoteRef/>
      </w:r>
      <w:r>
        <w:t xml:space="preserve"> </w:t>
      </w:r>
      <w:r w:rsidRPr="00041FF7">
        <w:t>https://www.oie.int/en/animal-health-in-the-world/animal-diseases/Foot-and-mouth-disease/</w:t>
      </w:r>
    </w:p>
  </w:endnote>
  <w:endnote w:id="15">
    <w:p w14:paraId="50C2BD9E" w14:textId="7A142098" w:rsidR="0016615E" w:rsidRDefault="0016615E">
      <w:pPr>
        <w:pStyle w:val="EndnoteText"/>
      </w:pPr>
      <w:r>
        <w:rPr>
          <w:rStyle w:val="EndnoteReference"/>
        </w:rPr>
        <w:endnoteRef/>
      </w:r>
      <w:r>
        <w:t xml:space="preserve"> </w:t>
      </w:r>
      <w:r w:rsidRPr="00041FF7">
        <w:t>https://www.newscientist.com/article/mg24532683-400-coronavirus-why-infections-from-animals-are-such-a-deadly-problem/</w:t>
      </w:r>
    </w:p>
  </w:endnote>
  <w:endnote w:id="16">
    <w:p w14:paraId="6542FA36" w14:textId="7DAD1627" w:rsidR="0016615E" w:rsidRDefault="0016615E">
      <w:pPr>
        <w:pStyle w:val="EndnoteText"/>
      </w:pPr>
      <w:r>
        <w:rPr>
          <w:rStyle w:val="EndnoteReference"/>
        </w:rPr>
        <w:endnoteRef/>
      </w:r>
      <w:r>
        <w:t xml:space="preserve"> </w:t>
      </w:r>
      <w:r w:rsidRPr="000A7F19">
        <w:t>https://www.newyorker.com/science/elements/from-bats-to-human-lungs-the-evolution-of-a-coronavirus</w:t>
      </w:r>
    </w:p>
  </w:endnote>
  <w:endnote w:id="17">
    <w:p w14:paraId="1CAC03A7" w14:textId="2972D5B9" w:rsidR="0016615E" w:rsidRDefault="0016615E">
      <w:pPr>
        <w:pStyle w:val="EndnoteText"/>
      </w:pPr>
      <w:r>
        <w:rPr>
          <w:rStyle w:val="EndnoteReference"/>
        </w:rPr>
        <w:endnoteRef/>
      </w:r>
      <w:r>
        <w:t xml:space="preserve"> </w:t>
      </w:r>
      <w:r w:rsidRPr="00041FF7">
        <w:t>https://www.bbc.co.uk/news/science-environment-51496830</w:t>
      </w:r>
      <w:r>
        <w:t xml:space="preserve"> </w:t>
      </w:r>
    </w:p>
  </w:endnote>
  <w:endnote w:id="18">
    <w:p w14:paraId="2D50F679" w14:textId="030237D5" w:rsidR="000A640A" w:rsidRDefault="000A640A">
      <w:pPr>
        <w:pStyle w:val="EndnoteText"/>
      </w:pPr>
      <w:r>
        <w:rPr>
          <w:rStyle w:val="EndnoteReference"/>
        </w:rPr>
        <w:endnoteRef/>
      </w:r>
      <w:r>
        <w:t xml:space="preserve"> </w:t>
      </w:r>
      <w:r w:rsidRPr="000A640A">
        <w:t>https://www.ncbi.nlm.nih.gov/pubmed/32150748</w:t>
      </w:r>
    </w:p>
  </w:endnote>
  <w:endnote w:id="19">
    <w:p w14:paraId="2ABB3A51" w14:textId="77777777" w:rsidR="0016615E" w:rsidRDefault="0016615E" w:rsidP="00C927F0">
      <w:pPr>
        <w:pStyle w:val="EndnoteText"/>
      </w:pPr>
      <w:r>
        <w:rPr>
          <w:rStyle w:val="EndnoteReference"/>
        </w:rPr>
        <w:endnoteRef/>
      </w:r>
      <w:r>
        <w:t xml:space="preserve"> </w:t>
      </w:r>
      <w:r w:rsidRPr="00876146">
        <w:t>https://www.bbc.co.uk/news/health-51214864</w:t>
      </w:r>
    </w:p>
  </w:endnote>
  <w:endnote w:id="20">
    <w:p w14:paraId="774A6FA3" w14:textId="261A0AA0" w:rsidR="00003BDF" w:rsidRDefault="00003BDF">
      <w:pPr>
        <w:pStyle w:val="EndnoteText"/>
      </w:pPr>
      <w:r>
        <w:rPr>
          <w:rStyle w:val="EndnoteReference"/>
        </w:rPr>
        <w:endnoteRef/>
      </w:r>
      <w:r>
        <w:t xml:space="preserve"> </w:t>
      </w:r>
      <w:r w:rsidRPr="00003BDF">
        <w:t>https://www.who.int/influenza/resources/documents/pandemic_phase_descriptions_and_actions.pdf</w:t>
      </w:r>
    </w:p>
  </w:endnote>
  <w:endnote w:id="21">
    <w:p w14:paraId="063B0AB4" w14:textId="08241C9B" w:rsidR="00003BDF" w:rsidRDefault="00003BDF">
      <w:pPr>
        <w:pStyle w:val="EndnoteText"/>
      </w:pPr>
      <w:r>
        <w:rPr>
          <w:rStyle w:val="EndnoteReference"/>
        </w:rPr>
        <w:endnoteRef/>
      </w:r>
      <w:r>
        <w:t xml:space="preserve"> </w:t>
      </w:r>
      <w:r w:rsidRPr="00003BDF">
        <w:t>https://www.ncbi.nlm.nih.gov/books/NBK143061/</w:t>
      </w:r>
    </w:p>
  </w:endnote>
  <w:endnote w:id="22">
    <w:p w14:paraId="627E3C7D" w14:textId="2CD08A8C" w:rsidR="00C030D1" w:rsidRDefault="00C030D1">
      <w:pPr>
        <w:pStyle w:val="EndnoteText"/>
      </w:pPr>
      <w:r>
        <w:rPr>
          <w:rStyle w:val="EndnoteReference"/>
        </w:rPr>
        <w:endnoteRef/>
      </w:r>
      <w:r>
        <w:t xml:space="preserve"> </w:t>
      </w:r>
      <w:r w:rsidRPr="00C030D1">
        <w:t>https://www.imperial.ac.uk/media/imperial-college/medicine/sph/ide/gida-fellowships/Imperial-College-COVID19-NPI-modelling-16-03-2020.pdf</w:t>
      </w:r>
    </w:p>
  </w:endnote>
  <w:endnote w:id="23">
    <w:p w14:paraId="6F9BC665" w14:textId="714C98C9" w:rsidR="0016615E" w:rsidRDefault="0016615E">
      <w:pPr>
        <w:pStyle w:val="EndnoteText"/>
      </w:pPr>
      <w:r>
        <w:rPr>
          <w:rStyle w:val="EndnoteReference"/>
        </w:rPr>
        <w:endnoteRef/>
      </w:r>
      <w:r>
        <w:t xml:space="preserve"> </w:t>
      </w:r>
      <w:r w:rsidRPr="003A073B">
        <w:t>https://www.nationalgeographic.com/science/2020/03/how-coronavirus-mutations-can-track-its-spread-and-disprove-conspiracies/</w:t>
      </w:r>
    </w:p>
  </w:endnote>
  <w:endnote w:id="24">
    <w:p w14:paraId="65B04A55" w14:textId="6F16D9B7" w:rsidR="005C4253" w:rsidRDefault="005C4253">
      <w:pPr>
        <w:pStyle w:val="EndnoteText"/>
      </w:pPr>
      <w:r>
        <w:rPr>
          <w:rStyle w:val="EndnoteReference"/>
        </w:rPr>
        <w:endnoteRef/>
      </w:r>
      <w:r>
        <w:t xml:space="preserve"> </w:t>
      </w:r>
      <w:r w:rsidRPr="005C4253">
        <w:t>https://nextstrain.org/ncov?animate=2019-11-30,2020-03-30,0,0,30000</w:t>
      </w:r>
    </w:p>
  </w:endnote>
  <w:endnote w:id="25">
    <w:p w14:paraId="3FBD2E1D" w14:textId="77777777" w:rsidR="00701498" w:rsidRDefault="00701498" w:rsidP="00701498">
      <w:pPr>
        <w:pStyle w:val="EndnoteText"/>
      </w:pPr>
      <w:r>
        <w:rPr>
          <w:rStyle w:val="EndnoteReference"/>
        </w:rPr>
        <w:endnoteRef/>
      </w:r>
      <w:r>
        <w:t xml:space="preserve"> </w:t>
      </w:r>
      <w:r w:rsidRPr="003A073B">
        <w:t>https://www.bbc.com/future/article/20200325-covid-19-the-history-of-pandemics</w:t>
      </w:r>
    </w:p>
  </w:endnote>
  <w:endnote w:id="26">
    <w:p w14:paraId="732D5EAD" w14:textId="17DD55FA" w:rsidR="0016615E" w:rsidRDefault="0016615E">
      <w:pPr>
        <w:pStyle w:val="EndnoteText"/>
      </w:pPr>
      <w:r>
        <w:rPr>
          <w:rStyle w:val="EndnoteReference"/>
        </w:rPr>
        <w:endnoteRef/>
      </w:r>
      <w:r>
        <w:t xml:space="preserve"> </w:t>
      </w:r>
      <w:r w:rsidRPr="009149C2">
        <w:t>https://iea.org.uk/covid-19-will-have-long-term-impacts-on-mental-health-are-we-prepared-for-that/</w:t>
      </w:r>
    </w:p>
  </w:endnote>
  <w:endnote w:id="27">
    <w:p w14:paraId="70FDFBFE" w14:textId="0818BF95" w:rsidR="00B84499" w:rsidRDefault="00B84499">
      <w:pPr>
        <w:pStyle w:val="EndnoteText"/>
      </w:pPr>
      <w:r>
        <w:rPr>
          <w:rStyle w:val="EndnoteReference"/>
        </w:rPr>
        <w:endnoteRef/>
      </w:r>
      <w:r>
        <w:t xml:space="preserve"> </w:t>
      </w:r>
      <w:r w:rsidRPr="00B84499">
        <w:t>https://www.bbc.com/future/article/20200401-coronavirus-why-death-and-mortality-rates-differ</w:t>
      </w:r>
    </w:p>
  </w:endnote>
  <w:endnote w:id="28">
    <w:p w14:paraId="7C9A635E" w14:textId="569364C5" w:rsidR="005839EC" w:rsidRDefault="005839EC">
      <w:pPr>
        <w:pStyle w:val="EndnoteText"/>
      </w:pPr>
      <w:r>
        <w:rPr>
          <w:rStyle w:val="EndnoteReference"/>
        </w:rPr>
        <w:endnoteRef/>
      </w:r>
      <w:r>
        <w:t xml:space="preserve"> </w:t>
      </w:r>
      <w:r w:rsidRPr="005839EC">
        <w:t>https://www.imperial.ac.uk/media/imperial-college/medicine/sph/ide/gida-fellowships/Imperial-College-COVID19-NPI-modelling-16-03-2020.pdf</w:t>
      </w:r>
    </w:p>
  </w:endnote>
  <w:endnote w:id="29">
    <w:p w14:paraId="55B85BC7" w14:textId="74F853E2" w:rsidR="00A35BDF" w:rsidRDefault="00A35BDF">
      <w:pPr>
        <w:pStyle w:val="EndnoteText"/>
      </w:pPr>
      <w:r>
        <w:rPr>
          <w:rStyle w:val="EndnoteReference"/>
        </w:rPr>
        <w:endnoteRef/>
      </w:r>
      <w:r>
        <w:t xml:space="preserve"> </w:t>
      </w:r>
      <w:r w:rsidRPr="00A35BDF">
        <w:t>https://multimedia.scmp.com/infographics/news/china/article/3047038/wuhan-virus/index.html?src=article-launcher</w:t>
      </w:r>
    </w:p>
  </w:endnote>
  <w:endnote w:id="30">
    <w:p w14:paraId="1924109F" w14:textId="5F00A190" w:rsidR="00A35BDF" w:rsidRDefault="00A35BDF">
      <w:pPr>
        <w:pStyle w:val="EndnoteText"/>
      </w:pPr>
      <w:r>
        <w:rPr>
          <w:rStyle w:val="EndnoteReference"/>
        </w:rPr>
        <w:endnoteRef/>
      </w:r>
      <w:r>
        <w:t xml:space="preserve"> </w:t>
      </w:r>
      <w:r w:rsidRPr="00A35BDF">
        <w:t>https://www.thebureauinvestigates.com/stories/2020-04-06/european-doctors-running-low-on-drugs-needed-to-treat-covid-19-patients</w:t>
      </w:r>
    </w:p>
  </w:endnote>
  <w:endnote w:id="31">
    <w:p w14:paraId="6A3449CC" w14:textId="77777777" w:rsidR="0016615E" w:rsidRDefault="0016615E" w:rsidP="009149C2">
      <w:pPr>
        <w:pStyle w:val="EndnoteText"/>
      </w:pPr>
      <w:r>
        <w:rPr>
          <w:rStyle w:val="EndnoteReference"/>
        </w:rPr>
        <w:endnoteRef/>
      </w:r>
      <w:r>
        <w:t xml:space="preserve"> </w:t>
      </w:r>
      <w:r w:rsidRPr="0077337C">
        <w:t>https://www.economist.com/briefing/2020/03/12/understanding-sars-cov-2-and-the-drugs-that-might-lessen-its-power</w:t>
      </w:r>
    </w:p>
  </w:endnote>
  <w:endnote w:id="32">
    <w:p w14:paraId="0B4C0B53" w14:textId="4111B978" w:rsidR="0081106A" w:rsidRDefault="0081106A">
      <w:pPr>
        <w:pStyle w:val="EndnoteText"/>
      </w:pPr>
      <w:r>
        <w:rPr>
          <w:rStyle w:val="EndnoteReference"/>
        </w:rPr>
        <w:endnoteRef/>
      </w:r>
      <w:r>
        <w:t xml:space="preserve"> </w:t>
      </w:r>
      <w:r w:rsidRPr="0081106A">
        <w:t>https://www.flightradar24.com</w:t>
      </w:r>
    </w:p>
  </w:endnote>
  <w:endnote w:id="33">
    <w:p w14:paraId="02F61591" w14:textId="21E9AF58" w:rsidR="0016615E" w:rsidRDefault="0016615E">
      <w:pPr>
        <w:pStyle w:val="EndnoteText"/>
      </w:pPr>
      <w:r>
        <w:rPr>
          <w:rStyle w:val="EndnoteReference"/>
        </w:rPr>
        <w:endnoteRef/>
      </w:r>
      <w:r>
        <w:t xml:space="preserve"> </w:t>
      </w:r>
      <w:r w:rsidRPr="009149C2">
        <w:t>https://www.mckinsey.com/business-functions/risk/our-insights/covid-19-implications-for-business</w:t>
      </w:r>
    </w:p>
  </w:endnote>
  <w:endnote w:id="34">
    <w:p w14:paraId="6C3133B9" w14:textId="4BA86807" w:rsidR="0081106A" w:rsidRDefault="0081106A">
      <w:pPr>
        <w:pStyle w:val="EndnoteText"/>
      </w:pPr>
      <w:r>
        <w:rPr>
          <w:rStyle w:val="EndnoteReference"/>
        </w:rPr>
        <w:endnoteRef/>
      </w:r>
      <w:r>
        <w:t xml:space="preserve"> </w:t>
      </w:r>
      <w:r w:rsidRPr="0081106A">
        <w:t xml:space="preserve">https://www.cdc.gov/vaccines/hcp/conversations/downloads/vacsafe-understand-color-office.pdf  </w:t>
      </w:r>
    </w:p>
  </w:endnote>
  <w:endnote w:id="35">
    <w:p w14:paraId="7B17E44F" w14:textId="79B4726E" w:rsidR="0016615E" w:rsidRDefault="0016615E">
      <w:pPr>
        <w:pStyle w:val="EndnoteText"/>
      </w:pPr>
      <w:r>
        <w:rPr>
          <w:rStyle w:val="EndnoteReference"/>
        </w:rPr>
        <w:endnoteRef/>
      </w:r>
      <w:r>
        <w:t xml:space="preserve"> </w:t>
      </w:r>
      <w:r w:rsidRPr="003A073B">
        <w:t>https://www.history.com/this-day-in-history/jenner-tests-smallpox-vaccine</w:t>
      </w:r>
    </w:p>
  </w:endnote>
  <w:endnote w:id="36">
    <w:p w14:paraId="2765B0D7" w14:textId="1B670677" w:rsidR="0016615E" w:rsidRDefault="0016615E">
      <w:pPr>
        <w:pStyle w:val="EndnoteText"/>
      </w:pPr>
      <w:r>
        <w:rPr>
          <w:rStyle w:val="EndnoteReference"/>
        </w:rPr>
        <w:endnoteRef/>
      </w:r>
      <w:r>
        <w:t xml:space="preserve"> </w:t>
      </w:r>
      <w:r w:rsidRPr="004A504D">
        <w:t>https://immunizebc.ca/ask-us/questions/how-long-does-it-typically-take-vaccine-take</w:t>
      </w:r>
    </w:p>
  </w:endnote>
  <w:endnote w:id="37">
    <w:p w14:paraId="49B6A762" w14:textId="0191E24B" w:rsidR="005C4253" w:rsidRDefault="005C4253">
      <w:pPr>
        <w:pStyle w:val="EndnoteText"/>
      </w:pPr>
      <w:r>
        <w:rPr>
          <w:rStyle w:val="EndnoteReference"/>
        </w:rPr>
        <w:endnoteRef/>
      </w:r>
      <w:r>
        <w:t xml:space="preserve"> </w:t>
      </w:r>
      <w:r w:rsidRPr="005C4253">
        <w:t>https://www.health.ny.gov/prevention/immunization/vaccine_safety/science.htm:</w:t>
      </w:r>
    </w:p>
  </w:endnote>
  <w:endnote w:id="38">
    <w:p w14:paraId="4465C404" w14:textId="556E12B3" w:rsidR="005C4253" w:rsidRDefault="005C4253">
      <w:pPr>
        <w:pStyle w:val="EndnoteText"/>
      </w:pPr>
      <w:r>
        <w:rPr>
          <w:rStyle w:val="EndnoteReference"/>
        </w:rPr>
        <w:endnoteRef/>
      </w:r>
      <w:r>
        <w:t xml:space="preserve"> </w:t>
      </w:r>
      <w:r w:rsidRPr="005C4253">
        <w:t xml:space="preserve">https://www.historyofvaccines.org/content/articles/vaccine-development-testing-and-regulation  </w:t>
      </w:r>
    </w:p>
  </w:endnote>
  <w:endnote w:id="39">
    <w:p w14:paraId="1F801CBC" w14:textId="0208D822" w:rsidR="00A35BDF" w:rsidRDefault="00A35BDF">
      <w:pPr>
        <w:pStyle w:val="EndnoteText"/>
      </w:pPr>
      <w:r>
        <w:rPr>
          <w:rStyle w:val="EndnoteReference"/>
        </w:rPr>
        <w:endnoteRef/>
      </w:r>
      <w:r>
        <w:t xml:space="preserve"> </w:t>
      </w:r>
      <w:r w:rsidRPr="00A35BDF">
        <w:t>http://www.euvaccine.eu/vaccines-diseases/vaccines/stages-development</w:t>
      </w:r>
    </w:p>
  </w:endnote>
  <w:endnote w:id="40">
    <w:p w14:paraId="4FDE9285" w14:textId="77777777" w:rsidR="00A35BDF" w:rsidRDefault="00A35BDF" w:rsidP="00A35BDF">
      <w:pPr>
        <w:pStyle w:val="EndnoteText"/>
      </w:pPr>
      <w:r>
        <w:rPr>
          <w:rStyle w:val="EndnoteReference"/>
        </w:rPr>
        <w:endnoteRef/>
      </w:r>
      <w:r>
        <w:t xml:space="preserve"> </w:t>
      </w:r>
      <w:r w:rsidRPr="00A35BDF">
        <w:t>https://www.historyofvaccines.org/content/articles/vaccine-development-testing-and-regulation</w:t>
      </w:r>
    </w:p>
  </w:endnote>
  <w:endnote w:id="41">
    <w:p w14:paraId="3503484C" w14:textId="059167A8" w:rsidR="00F03E1C" w:rsidRDefault="00F03E1C">
      <w:pPr>
        <w:pStyle w:val="EndnoteText"/>
      </w:pPr>
      <w:r>
        <w:rPr>
          <w:rStyle w:val="EndnoteReference"/>
        </w:rPr>
        <w:endnoteRef/>
      </w:r>
      <w:r>
        <w:t xml:space="preserve"> </w:t>
      </w:r>
      <w:r w:rsidRPr="00F03E1C">
        <w:t>https://blogs.scientificamerican.com/observations/can-we-really-develop-a-safe-effective-coronavirus-vaccine/</w:t>
      </w:r>
    </w:p>
  </w:endnote>
  <w:endnote w:id="42">
    <w:p w14:paraId="08DDD8A7" w14:textId="6ED28CA0" w:rsidR="00C53B95" w:rsidRDefault="00C53B95">
      <w:pPr>
        <w:pStyle w:val="EndnoteText"/>
      </w:pPr>
      <w:r>
        <w:rPr>
          <w:rStyle w:val="EndnoteReference"/>
        </w:rPr>
        <w:endnoteRef/>
      </w:r>
      <w:r>
        <w:t xml:space="preserve"> </w:t>
      </w:r>
      <w:r w:rsidRPr="00C53B95">
        <w:t>https://www.fda.gov/drugs/resources-you-drugs/warning-antibiotics-dont-work-viruses-colds-and-flu</w:t>
      </w:r>
    </w:p>
  </w:endnote>
  <w:endnote w:id="43">
    <w:p w14:paraId="38DC49CB" w14:textId="07E3FF4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4">
    <w:p w14:paraId="4831B5BF" w14:textId="69AECB69" w:rsidR="0016615E" w:rsidRDefault="0016615E">
      <w:pPr>
        <w:pStyle w:val="EndnoteText"/>
      </w:pPr>
      <w:r>
        <w:rPr>
          <w:rStyle w:val="EndnoteReference"/>
        </w:rPr>
        <w:endnoteRef/>
      </w:r>
      <w:r>
        <w:t xml:space="preserve"> </w:t>
      </w:r>
      <w:r w:rsidRPr="00A3257E">
        <w:t>https://www.bbc.co.uk/news/health-51665497</w:t>
      </w:r>
    </w:p>
  </w:endnote>
  <w:endnote w:id="45">
    <w:p w14:paraId="614C1D3B" w14:textId="704183BA" w:rsidR="0016615E" w:rsidRDefault="0016615E">
      <w:pPr>
        <w:pStyle w:val="EndnoteText"/>
      </w:pPr>
      <w:r>
        <w:rPr>
          <w:rStyle w:val="EndnoteReference"/>
        </w:rPr>
        <w:endnoteRef/>
      </w:r>
      <w:r>
        <w:t xml:space="preserve"> </w:t>
      </w:r>
      <w:r w:rsidRPr="00A3257E">
        <w:t>https://www.economist.com/briefing/2020/03/12/understanding-sars-cov-2-and-the-drugs-that-might-lessen-its-power</w:t>
      </w:r>
    </w:p>
  </w:endnote>
  <w:endnote w:id="46">
    <w:p w14:paraId="14370BC7" w14:textId="77777777" w:rsidR="0016615E" w:rsidRDefault="0016615E" w:rsidP="00A3257E">
      <w:pPr>
        <w:pStyle w:val="EndnoteText"/>
      </w:pPr>
      <w:r>
        <w:rPr>
          <w:rStyle w:val="EndnoteReference"/>
        </w:rPr>
        <w:endnoteRef/>
      </w:r>
      <w:r>
        <w:t xml:space="preserve"> </w:t>
      </w:r>
      <w:r w:rsidRPr="00A3257E">
        <w:t>https://www.economist.com/briefing/2020/03/12/understanding-sars-cov-2-and-the-drugs-that-might-lessen-its-power</w:t>
      </w:r>
    </w:p>
  </w:endnote>
  <w:endnote w:id="47">
    <w:p w14:paraId="0E2F63CD" w14:textId="77777777" w:rsidR="00A35BDF" w:rsidRDefault="00A35BDF" w:rsidP="00A35BDF">
      <w:pPr>
        <w:pStyle w:val="EndnoteText"/>
      </w:pPr>
      <w:r>
        <w:rPr>
          <w:rStyle w:val="EndnoteReference"/>
        </w:rPr>
        <w:endnoteRef/>
      </w:r>
      <w:r>
        <w:t xml:space="preserve"> </w:t>
      </w:r>
      <w:r w:rsidRPr="00A35BDF">
        <w:t>https://www.bbc.co.uk/news/health-51205344</w:t>
      </w:r>
    </w:p>
  </w:endnote>
  <w:endnote w:id="48">
    <w:p w14:paraId="3CF05065" w14:textId="1FC51711" w:rsidR="005F0CF0" w:rsidRDefault="005F0CF0">
      <w:pPr>
        <w:pStyle w:val="EndnoteText"/>
      </w:pPr>
      <w:r>
        <w:rPr>
          <w:rStyle w:val="EndnoteReference"/>
        </w:rPr>
        <w:endnoteRef/>
      </w:r>
      <w:r>
        <w:t xml:space="preserve"> </w:t>
      </w:r>
      <w:r w:rsidRPr="005F0CF0">
        <w:t>https://www.livescience.com/covid19-coronavirus-transmission-through-speech.html</w:t>
      </w:r>
    </w:p>
  </w:endnote>
  <w:endnote w:id="49">
    <w:p w14:paraId="56B086DD" w14:textId="18C2D3B4" w:rsidR="00A35BDF" w:rsidRDefault="00A35BDF">
      <w:pPr>
        <w:pStyle w:val="EndnoteText"/>
      </w:pPr>
      <w:r>
        <w:rPr>
          <w:rStyle w:val="EndnoteReference"/>
        </w:rPr>
        <w:endnoteRef/>
      </w:r>
      <w:r>
        <w:t xml:space="preserve"> </w:t>
      </w:r>
      <w:r w:rsidRPr="00A35BDF">
        <w:t>https://www.fda.gov/medical-devices/personal-protective-equipment-infection-control/n95-respirators-and-surgical-masks-face-masks</w:t>
      </w:r>
    </w:p>
  </w:endnote>
  <w:endnote w:id="50">
    <w:p w14:paraId="08D23954" w14:textId="3844828F" w:rsidR="00A35BDF" w:rsidRDefault="00A35BDF">
      <w:pPr>
        <w:pStyle w:val="EndnoteText"/>
      </w:pPr>
      <w:r>
        <w:rPr>
          <w:rStyle w:val="EndnoteReference"/>
        </w:rPr>
        <w:endnoteRef/>
      </w:r>
      <w:r>
        <w:t xml:space="preserve"> </w:t>
      </w:r>
      <w:r w:rsidRPr="00A35BDF">
        <w:t>https://www.ukmeds.co.uk/blog/what-s-the-difference-between-ffp1-ffp2-and-ffp3-face-masks</w:t>
      </w:r>
    </w:p>
  </w:endnote>
  <w:endnote w:id="51">
    <w:p w14:paraId="40588D5A" w14:textId="27046386" w:rsidR="002F1844" w:rsidRDefault="002F1844">
      <w:pPr>
        <w:pStyle w:val="EndnoteText"/>
      </w:pPr>
      <w:r>
        <w:rPr>
          <w:rStyle w:val="EndnoteReference"/>
        </w:rPr>
        <w:endnoteRef/>
      </w:r>
      <w:r>
        <w:t xml:space="preserve"> </w:t>
      </w:r>
      <w:r w:rsidRPr="002F1844">
        <w:t>https://journals.rcni.com/nursing-standard/an-overview-of-mechanical-ventilation-in-the-intensive-care-unit-aop-ns.2018.e10710</w:t>
      </w:r>
    </w:p>
  </w:endnote>
  <w:endnote w:id="52">
    <w:p w14:paraId="7E78B69C" w14:textId="77777777" w:rsidR="00806B83" w:rsidRDefault="00806B83" w:rsidP="00806B83">
      <w:pPr>
        <w:pStyle w:val="EndnoteText"/>
      </w:pPr>
      <w:r>
        <w:rPr>
          <w:rStyle w:val="EndnoteReference"/>
        </w:rPr>
        <w:endnoteRef/>
      </w:r>
      <w:r>
        <w:t xml:space="preserve"> </w:t>
      </w:r>
      <w:r w:rsidRPr="003F16EB">
        <w:t>https://www.imperial.ac.uk/media/imperial-college/medicine/sph/ide/gida-fellowships/Imperial-College-COVID19-NPI-modelling-16-03-2020.pdf</w:t>
      </w:r>
    </w:p>
  </w:endnote>
  <w:endnote w:id="53">
    <w:p w14:paraId="4B427814" w14:textId="77777777" w:rsidR="00806B83" w:rsidRDefault="00806B83" w:rsidP="00806B83">
      <w:pPr>
        <w:pStyle w:val="EndnoteText"/>
      </w:pPr>
      <w:r>
        <w:rPr>
          <w:rStyle w:val="EndnoteReference"/>
        </w:rPr>
        <w:endnoteRef/>
      </w:r>
      <w:r>
        <w:t xml:space="preserve"> </w:t>
      </w:r>
      <w:r w:rsidRPr="00222229">
        <w:t>https://www.nih.gov/news-events/nih-research-matters/study-suggests-new-coronavirus-may-remain-surfaces-days</w:t>
      </w:r>
    </w:p>
  </w:endnote>
  <w:endnote w:id="54">
    <w:p w14:paraId="19BCE167" w14:textId="77777777" w:rsidR="00C167E0" w:rsidRDefault="00C167E0" w:rsidP="00C167E0">
      <w:pPr>
        <w:pStyle w:val="EndnoteText"/>
      </w:pPr>
      <w:r>
        <w:rPr>
          <w:rStyle w:val="EndnoteReference"/>
        </w:rPr>
        <w:endnoteRef/>
      </w:r>
      <w:r>
        <w:t xml:space="preserve"> </w:t>
      </w:r>
      <w:r w:rsidRPr="00F73807">
        <w:t>https://www.wired.com/story/the-mathematics-of-predicting-the-</w:t>
      </w:r>
      <w:r>
        <w:t>course</w:t>
      </w:r>
      <w:r w:rsidRPr="00F73807">
        <w:t>-of-the-coronavirus/</w:t>
      </w:r>
    </w:p>
  </w:endnote>
  <w:endnote w:id="55">
    <w:p w14:paraId="30B9FBE4" w14:textId="6ABE2EB4" w:rsidR="0016615E" w:rsidRDefault="0016615E">
      <w:pPr>
        <w:pStyle w:val="EndnoteText"/>
      </w:pPr>
      <w:r>
        <w:rPr>
          <w:rStyle w:val="EndnoteReference"/>
        </w:rPr>
        <w:endnoteRef/>
      </w:r>
      <w:r>
        <w:t xml:space="preserve"> </w:t>
      </w:r>
      <w:r w:rsidRPr="009149C2">
        <w:t>https://www.newscientist.com/article/2238477-how-does-coronavirus-testing-work-and-will-we-have-a-home-test-soon/#ixzz6ITPFcVCV</w:t>
      </w:r>
    </w:p>
  </w:endnote>
  <w:endnote w:id="56">
    <w:p w14:paraId="453D1AB6" w14:textId="77777777" w:rsidR="0016615E" w:rsidRDefault="0016615E" w:rsidP="009149C2">
      <w:pPr>
        <w:pStyle w:val="EndnoteText"/>
      </w:pPr>
      <w:r>
        <w:rPr>
          <w:rStyle w:val="EndnoteReference"/>
        </w:rPr>
        <w:endnoteRef/>
      </w:r>
      <w:r>
        <w:t xml:space="preserve"> </w:t>
      </w:r>
      <w:r w:rsidRPr="009149C2">
        <w:t>https://www.newscientist.com/article/2238477-how-does-coronavirus-testing-work-and-will-we-have-a-home-test-soon/#ixzz6ITPFcVCV</w:t>
      </w:r>
    </w:p>
  </w:endnote>
  <w:endnote w:id="57">
    <w:p w14:paraId="1C913A69" w14:textId="6DE998F0" w:rsidR="0016615E" w:rsidRDefault="0016615E">
      <w:pPr>
        <w:pStyle w:val="EndnoteText"/>
      </w:pPr>
      <w:r>
        <w:rPr>
          <w:rStyle w:val="EndnoteReference"/>
        </w:rPr>
        <w:endnoteRef/>
      </w:r>
      <w:r>
        <w:t xml:space="preserve"> </w:t>
      </w:r>
      <w:r w:rsidRPr="009149C2">
        <w:t>https://www.bbc.co.uk/news/health-51943612</w:t>
      </w:r>
    </w:p>
  </w:endnote>
  <w:endnote w:id="58">
    <w:p w14:paraId="42B6810B" w14:textId="77777777" w:rsidR="00AD5996" w:rsidRDefault="00AD5996" w:rsidP="00AD5996">
      <w:pPr>
        <w:pStyle w:val="EndnoteText"/>
      </w:pPr>
      <w:r>
        <w:rPr>
          <w:rStyle w:val="EndnoteReference"/>
        </w:rPr>
        <w:endnoteRef/>
      </w:r>
      <w:r>
        <w:t xml:space="preserve"> </w:t>
      </w:r>
      <w:r w:rsidRPr="006B48B1">
        <w:t>https://www.newscientist.com/article/mg24532754-600-can-you-catch-the-coronavirus-twice-we-dont-know-yet/</w:t>
      </w:r>
    </w:p>
  </w:endnote>
  <w:endnote w:id="59">
    <w:p w14:paraId="5C70A793" w14:textId="090F8D46"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0">
    <w:p w14:paraId="78407FB5" w14:textId="1368D277" w:rsidR="0016615E" w:rsidRDefault="0016615E">
      <w:pPr>
        <w:pStyle w:val="EndnoteText"/>
      </w:pPr>
      <w:r>
        <w:rPr>
          <w:rStyle w:val="EndnoteReference"/>
        </w:rPr>
        <w:endnoteRef/>
      </w:r>
      <w:r>
        <w:t xml:space="preserve"> </w:t>
      </w:r>
      <w:r w:rsidRPr="009149C2">
        <w:t>https://rssdss.design.blog/2020/03/31/all-models-are-wrong-but-some-are-completely-wrong/</w:t>
      </w:r>
    </w:p>
  </w:endnote>
  <w:endnote w:id="61">
    <w:p w14:paraId="2FF2DD81" w14:textId="0ED2A925" w:rsidR="0016615E" w:rsidRDefault="0016615E">
      <w:pPr>
        <w:pStyle w:val="EndnoteText"/>
      </w:pPr>
      <w:r>
        <w:rPr>
          <w:rStyle w:val="EndnoteReference"/>
        </w:rPr>
        <w:endnoteRef/>
      </w:r>
      <w:r>
        <w:t xml:space="preserve"> </w:t>
      </w:r>
      <w:r w:rsidRPr="009149C2">
        <w:t>https://plus.maths.org/content/florence-nightingale-compassionate-statistician</w:t>
      </w:r>
    </w:p>
  </w:endnote>
  <w:endnote w:id="62">
    <w:p w14:paraId="4514CF1F" w14:textId="1EE3D34F" w:rsidR="00F73807" w:rsidRDefault="00F73807">
      <w:pPr>
        <w:pStyle w:val="EndnoteText"/>
      </w:pPr>
      <w:r>
        <w:rPr>
          <w:rStyle w:val="EndnoteReference"/>
        </w:rPr>
        <w:endnoteRef/>
      </w:r>
      <w:r>
        <w:t xml:space="preserve"> </w:t>
      </w:r>
      <w:r w:rsidRPr="00F73807">
        <w:t>https://www.imperial.ac.uk/media/imperial-college/medicine/sph/ide/gida-fellowships/Imperial-College-COVID19-NPI-modelling-16-03-2020.pdf</w:t>
      </w:r>
    </w:p>
  </w:endnote>
  <w:endnote w:id="63">
    <w:p w14:paraId="79D4835E" w14:textId="27637C8D" w:rsidR="0081106A" w:rsidRDefault="0081106A">
      <w:pPr>
        <w:pStyle w:val="EndnoteText"/>
      </w:pPr>
      <w:r>
        <w:rPr>
          <w:rStyle w:val="EndnoteReference"/>
        </w:rPr>
        <w:endnoteRef/>
      </w:r>
      <w:r>
        <w:t xml:space="preserve"> </w:t>
      </w:r>
      <w:r w:rsidRPr="0081106A">
        <w:t>https://www.bbc.co.uk/news/health-51714498</w:t>
      </w:r>
    </w:p>
  </w:endnote>
  <w:endnote w:id="64">
    <w:p w14:paraId="1BBB7DEE" w14:textId="1C644FBE" w:rsidR="00AD5996" w:rsidRDefault="00AD5996">
      <w:pPr>
        <w:pStyle w:val="EndnoteText"/>
      </w:pPr>
      <w:r>
        <w:rPr>
          <w:rStyle w:val="EndnoteReference"/>
        </w:rPr>
        <w:endnoteRef/>
      </w:r>
      <w:r>
        <w:t xml:space="preserve"> </w:t>
      </w:r>
      <w:r w:rsidRPr="00AD5996">
        <w:t>https://labblog.uofmhealth.org/rounds/how-scientists-quantify-intensity-of-an-outbreak-like-covid-19</w:t>
      </w:r>
    </w:p>
  </w:endnote>
  <w:endnote w:id="65">
    <w:p w14:paraId="244F6384" w14:textId="17823B18" w:rsidR="00C14AEA" w:rsidRDefault="00C14AEA">
      <w:pPr>
        <w:pStyle w:val="EndnoteText"/>
      </w:pPr>
      <w:r>
        <w:rPr>
          <w:rStyle w:val="EndnoteReference"/>
        </w:rPr>
        <w:endnoteRef/>
      </w:r>
      <w:r>
        <w:t xml:space="preserve"> </w:t>
      </w:r>
      <w:r w:rsidRPr="00C14AEA">
        <w:t>https://www.healthline.com/health/r-nought-reproduction-number#rsubsubvalues</w:t>
      </w:r>
    </w:p>
  </w:endnote>
  <w:endnote w:id="66">
    <w:p w14:paraId="024619C2" w14:textId="3312964F" w:rsidR="003E7410" w:rsidRDefault="003E7410">
      <w:pPr>
        <w:pStyle w:val="EndnoteText"/>
      </w:pPr>
      <w:r>
        <w:rPr>
          <w:rStyle w:val="EndnoteReference"/>
        </w:rPr>
        <w:endnoteRef/>
      </w:r>
      <w:r>
        <w:t xml:space="preserve"> </w:t>
      </w:r>
      <w:r w:rsidRPr="003E7410">
        <w:t>https://www.imperial.ac.uk/media/imperial-college/medicine/sph/ide/gida-fellowships/Imperial-College-COVID19-NPI-modelling-16-03-2020.pdf</w:t>
      </w:r>
    </w:p>
  </w:endnote>
  <w:endnote w:id="67">
    <w:p w14:paraId="642E1FC7" w14:textId="04C69B72" w:rsidR="00FB2FC7" w:rsidRDefault="00FB2FC7">
      <w:pPr>
        <w:pStyle w:val="EndnoteText"/>
      </w:pPr>
      <w:r>
        <w:rPr>
          <w:rStyle w:val="EndnoteReference"/>
        </w:rPr>
        <w:endnoteRef/>
      </w:r>
      <w:r>
        <w:t xml:space="preserve"> </w:t>
      </w:r>
      <w:r w:rsidRPr="00FB2FC7">
        <w:t>https://www.imperial.ac.uk/media/imperial-college/medicine/sph/ide/gida-fellowships/Imperial-College-COVID19-NPI-modelling-16-03-2020.pdf</w:t>
      </w:r>
    </w:p>
  </w:endnote>
  <w:endnote w:id="68">
    <w:p w14:paraId="052C6886" w14:textId="661D8AF0" w:rsidR="00E621CD" w:rsidRDefault="00E621CD">
      <w:pPr>
        <w:pStyle w:val="EndnoteText"/>
      </w:pPr>
      <w:r>
        <w:rPr>
          <w:rStyle w:val="EndnoteReference"/>
        </w:rPr>
        <w:endnoteRef/>
      </w:r>
      <w:r>
        <w:t xml:space="preserve"> </w:t>
      </w:r>
      <w:r w:rsidRPr="00E621CD">
        <w:t>https://www.sciencedirect.com/science/article/pii/S1755436518300306</w:t>
      </w:r>
    </w:p>
  </w:endnote>
  <w:endnote w:id="69">
    <w:p w14:paraId="49C0B43E" w14:textId="77777777" w:rsidR="006B48B1" w:rsidRDefault="006B48B1" w:rsidP="006B48B1">
      <w:pPr>
        <w:pStyle w:val="EndnoteText"/>
      </w:pPr>
      <w:r>
        <w:rPr>
          <w:rStyle w:val="EndnoteReference"/>
        </w:rPr>
        <w:endnoteRef/>
      </w:r>
      <w:r>
        <w:t xml:space="preserve"> </w:t>
      </w:r>
      <w:r w:rsidRPr="006B48B1">
        <w:t>https://www.theguardian.com/commentisfree/2020/apr/06/the-guardian-view-on-a-lockdown-exit-strategy-get-plans-in-place.</w:t>
      </w:r>
    </w:p>
  </w:endnote>
  <w:endnote w:id="70">
    <w:p w14:paraId="7B320784" w14:textId="77777777" w:rsidR="00820124" w:rsidRDefault="00820124" w:rsidP="00820124">
      <w:pPr>
        <w:pStyle w:val="EndnoteText"/>
      </w:pPr>
      <w:r>
        <w:rPr>
          <w:rStyle w:val="EndnoteReference"/>
        </w:rPr>
        <w:endnoteRef/>
      </w:r>
      <w:r>
        <w:t xml:space="preserve"> </w:t>
      </w:r>
      <w:r w:rsidRPr="004425E4">
        <w:t>https://blog.datawrapper.de/weekly-chart-coronavirus-doublingtimes/</w:t>
      </w:r>
    </w:p>
  </w:endnote>
  <w:endnote w:id="71">
    <w:p w14:paraId="3ABD2D33" w14:textId="77777777" w:rsidR="006B48B1" w:rsidRDefault="006B48B1" w:rsidP="006B48B1">
      <w:pPr>
        <w:pStyle w:val="EndnoteText"/>
      </w:pPr>
      <w:r>
        <w:rPr>
          <w:rStyle w:val="EndnoteReference"/>
        </w:rPr>
        <w:endnoteRef/>
      </w:r>
      <w:r>
        <w:t xml:space="preserve"> </w:t>
      </w:r>
      <w:r w:rsidRPr="006B48B1">
        <w:t>https://www.sciencemag.org/news/2020/03/coronavirus-cases-have-dropped-sharply-south-korea-whats-secret-its-success</w:t>
      </w:r>
    </w:p>
  </w:endnote>
  <w:endnote w:id="72">
    <w:p w14:paraId="1E348646" w14:textId="6CAF570F" w:rsidR="006B48B1" w:rsidRDefault="006B48B1">
      <w:pPr>
        <w:pStyle w:val="EndnoteText"/>
      </w:pPr>
      <w:r>
        <w:rPr>
          <w:rStyle w:val="EndnoteReference"/>
        </w:rPr>
        <w:endnoteRef/>
      </w:r>
      <w:r>
        <w:t xml:space="preserve"> </w:t>
      </w:r>
      <w:r w:rsidRPr="006B48B1">
        <w:t>https://www.wired.co.uk/article/south-korea-coronavirus</w:t>
      </w:r>
    </w:p>
  </w:endnote>
  <w:endnote w:id="73">
    <w:p w14:paraId="46A920F0" w14:textId="77777777" w:rsidR="00F03E1C" w:rsidRDefault="00F03E1C" w:rsidP="00F03E1C">
      <w:pPr>
        <w:pStyle w:val="EndnoteText"/>
      </w:pPr>
      <w:r>
        <w:rPr>
          <w:rStyle w:val="EndnoteReference"/>
        </w:rPr>
        <w:endnoteRef/>
      </w:r>
      <w:r>
        <w:t xml:space="preserve"> </w:t>
      </w:r>
      <w:r w:rsidRPr="006B48B1">
        <w:t>https://www.newscientist.com/article/mg24532754-600-can-you-catch-the-coronavirus-twice-we-dont-know-yet/</w:t>
      </w:r>
    </w:p>
  </w:endnote>
  <w:endnote w:id="74">
    <w:p w14:paraId="4B0C56A6" w14:textId="77777777" w:rsidR="00F03E1C" w:rsidRDefault="00F03E1C" w:rsidP="00F03E1C">
      <w:pPr>
        <w:pStyle w:val="EndnoteText"/>
      </w:pPr>
      <w:r>
        <w:rPr>
          <w:rStyle w:val="EndnoteReference"/>
        </w:rPr>
        <w:endnoteRef/>
      </w:r>
      <w:r>
        <w:t xml:space="preserve"> </w:t>
      </w:r>
      <w:r w:rsidRPr="006B48B1">
        <w:t>https://www.telegraph.co.uk/global-health/science-and-disease/coronavirus-latest-news-italy-uk-nhs-boris-johnson/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151930"/>
      <w:docPartObj>
        <w:docPartGallery w:val="Page Numbers (Bottom of Page)"/>
        <w:docPartUnique/>
      </w:docPartObj>
    </w:sdtPr>
    <w:sdtEndPr>
      <w:rPr>
        <w:rStyle w:val="PageNumber"/>
      </w:rPr>
    </w:sdtEndPr>
    <w:sdtContent>
      <w:p w14:paraId="5878303A" w14:textId="25247BA4" w:rsidR="0016615E" w:rsidRDefault="0016615E" w:rsidP="006C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BC959" w14:textId="77777777" w:rsidR="0016615E" w:rsidRDefault="0016615E" w:rsidP="00EB2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9036500"/>
      <w:docPartObj>
        <w:docPartGallery w:val="Page Numbers (Bottom of Page)"/>
        <w:docPartUnique/>
      </w:docPartObj>
    </w:sdtPr>
    <w:sdtEndPr>
      <w:rPr>
        <w:rStyle w:val="PageNumber"/>
      </w:rPr>
    </w:sdtEndPr>
    <w:sdtContent>
      <w:p w14:paraId="1F6A6652" w14:textId="22B38414" w:rsidR="006C0F54" w:rsidRDefault="006C0F54" w:rsidP="005C4253">
        <w:pPr>
          <w:pStyle w:val="Footer"/>
          <w:framePr w:wrap="none" w:vAnchor="text" w:hAnchor="page" w:x="10231" w:y="16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5E8C1" w14:textId="6C3CB740" w:rsidR="006C0F54" w:rsidRDefault="006C0F54" w:rsidP="005C4253">
    <w:pPr>
      <w:pStyle w:val="Footer"/>
      <w:pBdr>
        <w:top w:val="single" w:sz="4" w:space="1" w:color="auto"/>
      </w:pBdr>
      <w:spacing w:before="120"/>
      <w:ind w:right="357"/>
    </w:pPr>
    <w:r>
      <w:t xml:space="preserve">COVID-19 Demystified, Online </w:t>
    </w:r>
    <w:r w:rsidR="005C4253">
      <w:t>Course</w:t>
    </w:r>
    <w:r>
      <w:t xml:space="preserve"> V</w:t>
    </w:r>
    <w:r w:rsidR="00DD1CF0">
      <w:t>4</w:t>
    </w:r>
    <w:r w:rsidR="00AE3B46">
      <w:t xml:space="preserve">, </w:t>
    </w:r>
    <w:r w:rsidR="00DD1CF0">
      <w:t>20</w:t>
    </w:r>
    <w:r>
      <w:t xml:space="preserve"> April 2020.</w:t>
    </w:r>
  </w:p>
  <w:p w14:paraId="7BD3C495" w14:textId="77777777" w:rsidR="0016615E" w:rsidRDefault="0016615E" w:rsidP="00EB2C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9DA3D" w14:textId="77777777" w:rsidR="005D12CC" w:rsidRDefault="005D12CC" w:rsidP="001B228B">
      <w:r>
        <w:separator/>
      </w:r>
    </w:p>
  </w:footnote>
  <w:footnote w:type="continuationSeparator" w:id="0">
    <w:p w14:paraId="4E717AA2" w14:textId="77777777" w:rsidR="005D12CC" w:rsidRDefault="005D12CC" w:rsidP="001B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C33" w14:textId="0C6B2632" w:rsidR="0016615E" w:rsidRDefault="0016615E" w:rsidP="000B2470">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47D"/>
    <w:multiLevelType w:val="hybridMultilevel"/>
    <w:tmpl w:val="94CA894A"/>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081A0E"/>
    <w:multiLevelType w:val="hybridMultilevel"/>
    <w:tmpl w:val="49C8FE2E"/>
    <w:lvl w:ilvl="0" w:tplc="2B081DD4">
      <w:start w:val="20"/>
      <w:numFmt w:val="bullet"/>
      <w:lvlText w:val=""/>
      <w:lvlJc w:val="left"/>
      <w:pPr>
        <w:ind w:left="720" w:hanging="360"/>
      </w:pPr>
      <w:rPr>
        <w:rFonts w:ascii="Symbol" w:eastAsiaTheme="minorHAnsi"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0B4E42"/>
    <w:multiLevelType w:val="hybridMultilevel"/>
    <w:tmpl w:val="109C84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682CA1"/>
    <w:multiLevelType w:val="hybridMultilevel"/>
    <w:tmpl w:val="C422D6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417748F"/>
    <w:multiLevelType w:val="hybridMultilevel"/>
    <w:tmpl w:val="E6143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DB467C"/>
    <w:multiLevelType w:val="hybridMultilevel"/>
    <w:tmpl w:val="95901D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D737CD3"/>
    <w:multiLevelType w:val="hybridMultilevel"/>
    <w:tmpl w:val="211C73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DA9248B"/>
    <w:multiLevelType w:val="hybridMultilevel"/>
    <w:tmpl w:val="21E6B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A95DDA"/>
    <w:multiLevelType w:val="hybridMultilevel"/>
    <w:tmpl w:val="6A582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D949F1"/>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886E2A"/>
    <w:multiLevelType w:val="hybridMultilevel"/>
    <w:tmpl w:val="17AA52B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B660DE"/>
    <w:multiLevelType w:val="hybridMultilevel"/>
    <w:tmpl w:val="450424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C2A0876"/>
    <w:multiLevelType w:val="hybridMultilevel"/>
    <w:tmpl w:val="6F8828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F3240D2"/>
    <w:multiLevelType w:val="hybridMultilevel"/>
    <w:tmpl w:val="128E32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01B3973"/>
    <w:multiLevelType w:val="hybridMultilevel"/>
    <w:tmpl w:val="3A5C4C7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B05DB"/>
    <w:multiLevelType w:val="hybridMultilevel"/>
    <w:tmpl w:val="DC264A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63B33FE"/>
    <w:multiLevelType w:val="hybridMultilevel"/>
    <w:tmpl w:val="C46E3F1C"/>
    <w:lvl w:ilvl="0" w:tplc="5E24E39C">
      <w:numFmt w:val="bullet"/>
      <w:lvlText w:val="•"/>
      <w:lvlJc w:val="left"/>
      <w:pPr>
        <w:ind w:left="717" w:hanging="360"/>
      </w:pPr>
      <w:rPr>
        <w:rFonts w:ascii="Calibri" w:eastAsia="Times New Roman" w:hAnsi="Calibri"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BD647F"/>
    <w:multiLevelType w:val="hybridMultilevel"/>
    <w:tmpl w:val="35A09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5112F2"/>
    <w:multiLevelType w:val="hybridMultilevel"/>
    <w:tmpl w:val="1FEE5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67529D7"/>
    <w:multiLevelType w:val="hybridMultilevel"/>
    <w:tmpl w:val="BB18043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6817E57"/>
    <w:multiLevelType w:val="hybridMultilevel"/>
    <w:tmpl w:val="44503DC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A850981"/>
    <w:multiLevelType w:val="hybridMultilevel"/>
    <w:tmpl w:val="A086D9D6"/>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22" w15:restartNumberingAfterBreak="0">
    <w:nsid w:val="4CCD0C96"/>
    <w:multiLevelType w:val="hybridMultilevel"/>
    <w:tmpl w:val="2AF2E95C"/>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CC65A9"/>
    <w:multiLevelType w:val="hybridMultilevel"/>
    <w:tmpl w:val="8B6C23FC"/>
    <w:lvl w:ilvl="0" w:tplc="2848CF5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055F0B"/>
    <w:multiLevelType w:val="hybridMultilevel"/>
    <w:tmpl w:val="E3F6F02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C020693"/>
    <w:multiLevelType w:val="hybridMultilevel"/>
    <w:tmpl w:val="BC849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E652664"/>
    <w:multiLevelType w:val="hybridMultilevel"/>
    <w:tmpl w:val="EF5892E2"/>
    <w:lvl w:ilvl="0" w:tplc="68B6AA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E9011D9"/>
    <w:multiLevelType w:val="hybridMultilevel"/>
    <w:tmpl w:val="AA609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017BFB"/>
    <w:multiLevelType w:val="hybridMultilevel"/>
    <w:tmpl w:val="403821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A5B644C"/>
    <w:multiLevelType w:val="hybridMultilevel"/>
    <w:tmpl w:val="7F2C1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CC3945"/>
    <w:multiLevelType w:val="hybridMultilevel"/>
    <w:tmpl w:val="84ECDA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3026692"/>
    <w:multiLevelType w:val="hybridMultilevel"/>
    <w:tmpl w:val="900A73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4937F08"/>
    <w:multiLevelType w:val="hybridMultilevel"/>
    <w:tmpl w:val="B4524492"/>
    <w:lvl w:ilvl="0" w:tplc="7D4E8FF2">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33" w15:restartNumberingAfterBreak="0">
    <w:nsid w:val="74FE7E79"/>
    <w:multiLevelType w:val="hybridMultilevel"/>
    <w:tmpl w:val="87FA08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777F14F1"/>
    <w:multiLevelType w:val="hybridMultilevel"/>
    <w:tmpl w:val="26944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F50947"/>
    <w:multiLevelType w:val="hybridMultilevel"/>
    <w:tmpl w:val="406851F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A89399C"/>
    <w:multiLevelType w:val="hybridMultilevel"/>
    <w:tmpl w:val="42DA1A74"/>
    <w:lvl w:ilvl="0" w:tplc="F39AFE44">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num w:numId="1">
    <w:abstractNumId w:val="14"/>
  </w:num>
  <w:num w:numId="2">
    <w:abstractNumId w:val="16"/>
  </w:num>
  <w:num w:numId="3">
    <w:abstractNumId w:val="11"/>
  </w:num>
  <w:num w:numId="4">
    <w:abstractNumId w:val="29"/>
  </w:num>
  <w:num w:numId="5">
    <w:abstractNumId w:val="9"/>
  </w:num>
  <w:num w:numId="6">
    <w:abstractNumId w:val="13"/>
  </w:num>
  <w:num w:numId="7">
    <w:abstractNumId w:val="28"/>
  </w:num>
  <w:num w:numId="8">
    <w:abstractNumId w:val="23"/>
  </w:num>
  <w:num w:numId="9">
    <w:abstractNumId w:val="25"/>
  </w:num>
  <w:num w:numId="10">
    <w:abstractNumId w:val="33"/>
  </w:num>
  <w:num w:numId="11">
    <w:abstractNumId w:val="15"/>
  </w:num>
  <w:num w:numId="12">
    <w:abstractNumId w:val="34"/>
  </w:num>
  <w:num w:numId="13">
    <w:abstractNumId w:val="8"/>
  </w:num>
  <w:num w:numId="14">
    <w:abstractNumId w:val="18"/>
  </w:num>
  <w:num w:numId="15">
    <w:abstractNumId w:val="12"/>
  </w:num>
  <w:num w:numId="16">
    <w:abstractNumId w:val="3"/>
  </w:num>
  <w:num w:numId="17">
    <w:abstractNumId w:val="6"/>
  </w:num>
  <w:num w:numId="18">
    <w:abstractNumId w:val="20"/>
  </w:num>
  <w:num w:numId="19">
    <w:abstractNumId w:val="31"/>
  </w:num>
  <w:num w:numId="20">
    <w:abstractNumId w:val="2"/>
  </w:num>
  <w:num w:numId="21">
    <w:abstractNumId w:val="10"/>
  </w:num>
  <w:num w:numId="22">
    <w:abstractNumId w:val="24"/>
  </w:num>
  <w:num w:numId="23">
    <w:abstractNumId w:val="26"/>
  </w:num>
  <w:num w:numId="24">
    <w:abstractNumId w:val="36"/>
  </w:num>
  <w:num w:numId="25">
    <w:abstractNumId w:val="32"/>
  </w:num>
  <w:num w:numId="26">
    <w:abstractNumId w:val="21"/>
  </w:num>
  <w:num w:numId="27">
    <w:abstractNumId w:val="22"/>
  </w:num>
  <w:num w:numId="28">
    <w:abstractNumId w:val="0"/>
  </w:num>
  <w:num w:numId="29">
    <w:abstractNumId w:val="19"/>
  </w:num>
  <w:num w:numId="30">
    <w:abstractNumId w:val="35"/>
  </w:num>
  <w:num w:numId="31">
    <w:abstractNumId w:val="30"/>
  </w:num>
  <w:num w:numId="32">
    <w:abstractNumId w:val="5"/>
  </w:num>
  <w:num w:numId="33">
    <w:abstractNumId w:val="4"/>
  </w:num>
  <w:num w:numId="34">
    <w:abstractNumId w:val="7"/>
  </w:num>
  <w:num w:numId="35">
    <w:abstractNumId w:val="27"/>
  </w:num>
  <w:num w:numId="36">
    <w:abstractNumId w:val="17"/>
  </w:num>
  <w:num w:numId="37">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8B"/>
    <w:rsid w:val="00003BDF"/>
    <w:rsid w:val="00012703"/>
    <w:rsid w:val="0001799C"/>
    <w:rsid w:val="00020695"/>
    <w:rsid w:val="00021663"/>
    <w:rsid w:val="00033B82"/>
    <w:rsid w:val="00034FCC"/>
    <w:rsid w:val="0003656F"/>
    <w:rsid w:val="000414DA"/>
    <w:rsid w:val="00041FF7"/>
    <w:rsid w:val="000424B7"/>
    <w:rsid w:val="000436D5"/>
    <w:rsid w:val="000476CB"/>
    <w:rsid w:val="00051A65"/>
    <w:rsid w:val="000577BD"/>
    <w:rsid w:val="000668B2"/>
    <w:rsid w:val="0006774C"/>
    <w:rsid w:val="000910FC"/>
    <w:rsid w:val="000A5547"/>
    <w:rsid w:val="000A640A"/>
    <w:rsid w:val="000A7F19"/>
    <w:rsid w:val="000B2470"/>
    <w:rsid w:val="000B49BD"/>
    <w:rsid w:val="000B6CB6"/>
    <w:rsid w:val="000C172F"/>
    <w:rsid w:val="000C5DAE"/>
    <w:rsid w:val="000C7E17"/>
    <w:rsid w:val="000D13FD"/>
    <w:rsid w:val="000E5601"/>
    <w:rsid w:val="000F1FF4"/>
    <w:rsid w:val="000F34CA"/>
    <w:rsid w:val="000F564F"/>
    <w:rsid w:val="00100614"/>
    <w:rsid w:val="00101DFF"/>
    <w:rsid w:val="0010353D"/>
    <w:rsid w:val="001065B4"/>
    <w:rsid w:val="00113502"/>
    <w:rsid w:val="00140CF6"/>
    <w:rsid w:val="00146677"/>
    <w:rsid w:val="00153AAC"/>
    <w:rsid w:val="00157BC7"/>
    <w:rsid w:val="00161270"/>
    <w:rsid w:val="001616A9"/>
    <w:rsid w:val="0016615E"/>
    <w:rsid w:val="00191BC8"/>
    <w:rsid w:val="00191BCF"/>
    <w:rsid w:val="00191FAC"/>
    <w:rsid w:val="001B228B"/>
    <w:rsid w:val="001B6AFB"/>
    <w:rsid w:val="001C3765"/>
    <w:rsid w:val="001C3E0B"/>
    <w:rsid w:val="001C4346"/>
    <w:rsid w:val="001C43A7"/>
    <w:rsid w:val="001C7920"/>
    <w:rsid w:val="001D7F86"/>
    <w:rsid w:val="001E06B3"/>
    <w:rsid w:val="001E3F41"/>
    <w:rsid w:val="001E4C59"/>
    <w:rsid w:val="001F160C"/>
    <w:rsid w:val="00201FBE"/>
    <w:rsid w:val="00203CA9"/>
    <w:rsid w:val="00216D66"/>
    <w:rsid w:val="00222229"/>
    <w:rsid w:val="002234F3"/>
    <w:rsid w:val="00241EFC"/>
    <w:rsid w:val="00245BC0"/>
    <w:rsid w:val="00246DD9"/>
    <w:rsid w:val="002670D8"/>
    <w:rsid w:val="00267308"/>
    <w:rsid w:val="00271090"/>
    <w:rsid w:val="0028085B"/>
    <w:rsid w:val="00282D34"/>
    <w:rsid w:val="00283A03"/>
    <w:rsid w:val="00294752"/>
    <w:rsid w:val="002974F2"/>
    <w:rsid w:val="002A371D"/>
    <w:rsid w:val="002B4CD4"/>
    <w:rsid w:val="002D0CAD"/>
    <w:rsid w:val="002D0EB9"/>
    <w:rsid w:val="002D4E3A"/>
    <w:rsid w:val="002D6746"/>
    <w:rsid w:val="002F0173"/>
    <w:rsid w:val="002F1844"/>
    <w:rsid w:val="002F4B4F"/>
    <w:rsid w:val="00314516"/>
    <w:rsid w:val="00320A14"/>
    <w:rsid w:val="00323D2B"/>
    <w:rsid w:val="0032478C"/>
    <w:rsid w:val="00334B5F"/>
    <w:rsid w:val="00334F1C"/>
    <w:rsid w:val="00341EA4"/>
    <w:rsid w:val="00342BE9"/>
    <w:rsid w:val="00354EE7"/>
    <w:rsid w:val="003604AC"/>
    <w:rsid w:val="00361E41"/>
    <w:rsid w:val="0036566B"/>
    <w:rsid w:val="00367B88"/>
    <w:rsid w:val="003753E3"/>
    <w:rsid w:val="00394DE8"/>
    <w:rsid w:val="00396544"/>
    <w:rsid w:val="00397F30"/>
    <w:rsid w:val="003A073B"/>
    <w:rsid w:val="003B1573"/>
    <w:rsid w:val="003B1702"/>
    <w:rsid w:val="003D02F1"/>
    <w:rsid w:val="003D0DE0"/>
    <w:rsid w:val="003D6736"/>
    <w:rsid w:val="003E2C77"/>
    <w:rsid w:val="003E7410"/>
    <w:rsid w:val="003F096F"/>
    <w:rsid w:val="003F16EB"/>
    <w:rsid w:val="004060DF"/>
    <w:rsid w:val="0040731C"/>
    <w:rsid w:val="004132CE"/>
    <w:rsid w:val="00414017"/>
    <w:rsid w:val="00414888"/>
    <w:rsid w:val="00416199"/>
    <w:rsid w:val="00421730"/>
    <w:rsid w:val="0042201B"/>
    <w:rsid w:val="004233CA"/>
    <w:rsid w:val="00424D16"/>
    <w:rsid w:val="004258DE"/>
    <w:rsid w:val="00427DF5"/>
    <w:rsid w:val="00433030"/>
    <w:rsid w:val="00441013"/>
    <w:rsid w:val="004425E4"/>
    <w:rsid w:val="004607E6"/>
    <w:rsid w:val="00464096"/>
    <w:rsid w:val="0047383E"/>
    <w:rsid w:val="004742E6"/>
    <w:rsid w:val="0047733E"/>
    <w:rsid w:val="004873A8"/>
    <w:rsid w:val="00491CD3"/>
    <w:rsid w:val="00497167"/>
    <w:rsid w:val="004A0E77"/>
    <w:rsid w:val="004A504D"/>
    <w:rsid w:val="004B0EA9"/>
    <w:rsid w:val="004D0D55"/>
    <w:rsid w:val="004D5C7C"/>
    <w:rsid w:val="004E3240"/>
    <w:rsid w:val="004E4766"/>
    <w:rsid w:val="004F2303"/>
    <w:rsid w:val="004F29D8"/>
    <w:rsid w:val="004F5EAC"/>
    <w:rsid w:val="0050251C"/>
    <w:rsid w:val="00506AE3"/>
    <w:rsid w:val="005104EC"/>
    <w:rsid w:val="0051562F"/>
    <w:rsid w:val="005205A4"/>
    <w:rsid w:val="00520FA4"/>
    <w:rsid w:val="005228B7"/>
    <w:rsid w:val="00527671"/>
    <w:rsid w:val="00552727"/>
    <w:rsid w:val="0058391E"/>
    <w:rsid w:val="005839EC"/>
    <w:rsid w:val="00587D8E"/>
    <w:rsid w:val="0059488A"/>
    <w:rsid w:val="005A3DF7"/>
    <w:rsid w:val="005A6C3C"/>
    <w:rsid w:val="005A755F"/>
    <w:rsid w:val="005B0E1F"/>
    <w:rsid w:val="005C1C7C"/>
    <w:rsid w:val="005C4253"/>
    <w:rsid w:val="005C7142"/>
    <w:rsid w:val="005D1217"/>
    <w:rsid w:val="005D12CC"/>
    <w:rsid w:val="005D77D6"/>
    <w:rsid w:val="005E431D"/>
    <w:rsid w:val="005E706F"/>
    <w:rsid w:val="005F0CF0"/>
    <w:rsid w:val="005F3457"/>
    <w:rsid w:val="005F71EF"/>
    <w:rsid w:val="00602CE2"/>
    <w:rsid w:val="00610ED1"/>
    <w:rsid w:val="0061131F"/>
    <w:rsid w:val="006214A0"/>
    <w:rsid w:val="00622688"/>
    <w:rsid w:val="00623F78"/>
    <w:rsid w:val="00625BC8"/>
    <w:rsid w:val="00626BD8"/>
    <w:rsid w:val="00627975"/>
    <w:rsid w:val="00647F7E"/>
    <w:rsid w:val="00672C12"/>
    <w:rsid w:val="00676306"/>
    <w:rsid w:val="0068198E"/>
    <w:rsid w:val="0068568C"/>
    <w:rsid w:val="006A70F2"/>
    <w:rsid w:val="006B09F2"/>
    <w:rsid w:val="006B13D4"/>
    <w:rsid w:val="006B48B1"/>
    <w:rsid w:val="006C0F54"/>
    <w:rsid w:val="006C1AF2"/>
    <w:rsid w:val="006C2056"/>
    <w:rsid w:val="006C3C49"/>
    <w:rsid w:val="006D7E8A"/>
    <w:rsid w:val="006E08CC"/>
    <w:rsid w:val="006F6BC9"/>
    <w:rsid w:val="00701498"/>
    <w:rsid w:val="00715B34"/>
    <w:rsid w:val="00715F88"/>
    <w:rsid w:val="00735DCE"/>
    <w:rsid w:val="007418A4"/>
    <w:rsid w:val="00766DB5"/>
    <w:rsid w:val="0077337C"/>
    <w:rsid w:val="007A2F23"/>
    <w:rsid w:val="007A6095"/>
    <w:rsid w:val="007B3AB9"/>
    <w:rsid w:val="007C00A4"/>
    <w:rsid w:val="007D472C"/>
    <w:rsid w:val="007E2514"/>
    <w:rsid w:val="007E36A5"/>
    <w:rsid w:val="007E50F9"/>
    <w:rsid w:val="007F43F7"/>
    <w:rsid w:val="007F589A"/>
    <w:rsid w:val="007F6BD0"/>
    <w:rsid w:val="00801477"/>
    <w:rsid w:val="00806B83"/>
    <w:rsid w:val="008077B8"/>
    <w:rsid w:val="00807890"/>
    <w:rsid w:val="0081106A"/>
    <w:rsid w:val="00820124"/>
    <w:rsid w:val="0083484C"/>
    <w:rsid w:val="0084412A"/>
    <w:rsid w:val="008475DC"/>
    <w:rsid w:val="0085230B"/>
    <w:rsid w:val="008527B8"/>
    <w:rsid w:val="00855602"/>
    <w:rsid w:val="00857B12"/>
    <w:rsid w:val="00861929"/>
    <w:rsid w:val="00865965"/>
    <w:rsid w:val="008704E1"/>
    <w:rsid w:val="00876146"/>
    <w:rsid w:val="00876CB0"/>
    <w:rsid w:val="00877E3C"/>
    <w:rsid w:val="008809F6"/>
    <w:rsid w:val="00886A4E"/>
    <w:rsid w:val="008968A1"/>
    <w:rsid w:val="008B423D"/>
    <w:rsid w:val="008B4366"/>
    <w:rsid w:val="008C5113"/>
    <w:rsid w:val="008C681D"/>
    <w:rsid w:val="008D4DFD"/>
    <w:rsid w:val="008D60E1"/>
    <w:rsid w:val="008F24EF"/>
    <w:rsid w:val="00905027"/>
    <w:rsid w:val="009149C2"/>
    <w:rsid w:val="00922653"/>
    <w:rsid w:val="009329A8"/>
    <w:rsid w:val="00934AE1"/>
    <w:rsid w:val="00935CB8"/>
    <w:rsid w:val="009437F9"/>
    <w:rsid w:val="0094609A"/>
    <w:rsid w:val="00946D49"/>
    <w:rsid w:val="009561EF"/>
    <w:rsid w:val="00967C98"/>
    <w:rsid w:val="00987E27"/>
    <w:rsid w:val="00996219"/>
    <w:rsid w:val="009A1EF6"/>
    <w:rsid w:val="009A2134"/>
    <w:rsid w:val="009A69EE"/>
    <w:rsid w:val="009B1AE5"/>
    <w:rsid w:val="009B2682"/>
    <w:rsid w:val="009B2D46"/>
    <w:rsid w:val="009B4DF9"/>
    <w:rsid w:val="009C3056"/>
    <w:rsid w:val="009E17A1"/>
    <w:rsid w:val="009E40D2"/>
    <w:rsid w:val="009F69A9"/>
    <w:rsid w:val="00A05CED"/>
    <w:rsid w:val="00A05D47"/>
    <w:rsid w:val="00A10703"/>
    <w:rsid w:val="00A20A48"/>
    <w:rsid w:val="00A22A84"/>
    <w:rsid w:val="00A23BC3"/>
    <w:rsid w:val="00A3257E"/>
    <w:rsid w:val="00A359BC"/>
    <w:rsid w:val="00A35BDF"/>
    <w:rsid w:val="00A35C74"/>
    <w:rsid w:val="00A4265E"/>
    <w:rsid w:val="00A458D7"/>
    <w:rsid w:val="00A47EC7"/>
    <w:rsid w:val="00A51716"/>
    <w:rsid w:val="00A64324"/>
    <w:rsid w:val="00A67569"/>
    <w:rsid w:val="00A75F11"/>
    <w:rsid w:val="00A76727"/>
    <w:rsid w:val="00A8331A"/>
    <w:rsid w:val="00A8356E"/>
    <w:rsid w:val="00A84231"/>
    <w:rsid w:val="00A862E2"/>
    <w:rsid w:val="00A90025"/>
    <w:rsid w:val="00AB376E"/>
    <w:rsid w:val="00AB3AA0"/>
    <w:rsid w:val="00AC05DC"/>
    <w:rsid w:val="00AC2980"/>
    <w:rsid w:val="00AD1D48"/>
    <w:rsid w:val="00AD5996"/>
    <w:rsid w:val="00AD6B3C"/>
    <w:rsid w:val="00AE3B46"/>
    <w:rsid w:val="00AE4A7D"/>
    <w:rsid w:val="00AF4FD2"/>
    <w:rsid w:val="00B001A0"/>
    <w:rsid w:val="00B07F77"/>
    <w:rsid w:val="00B16CF1"/>
    <w:rsid w:val="00B201D4"/>
    <w:rsid w:val="00B232E3"/>
    <w:rsid w:val="00B27577"/>
    <w:rsid w:val="00B314A3"/>
    <w:rsid w:val="00B32801"/>
    <w:rsid w:val="00B37291"/>
    <w:rsid w:val="00B37F1B"/>
    <w:rsid w:val="00B55B41"/>
    <w:rsid w:val="00B55B83"/>
    <w:rsid w:val="00B55F21"/>
    <w:rsid w:val="00B60647"/>
    <w:rsid w:val="00B708DA"/>
    <w:rsid w:val="00B76174"/>
    <w:rsid w:val="00B801E7"/>
    <w:rsid w:val="00B84499"/>
    <w:rsid w:val="00B91AB7"/>
    <w:rsid w:val="00B94893"/>
    <w:rsid w:val="00BA022D"/>
    <w:rsid w:val="00BA2D78"/>
    <w:rsid w:val="00BA5C13"/>
    <w:rsid w:val="00BB2CD2"/>
    <w:rsid w:val="00BB416E"/>
    <w:rsid w:val="00BB4A03"/>
    <w:rsid w:val="00BB6E37"/>
    <w:rsid w:val="00BC24E2"/>
    <w:rsid w:val="00BD59AE"/>
    <w:rsid w:val="00BE4072"/>
    <w:rsid w:val="00BF1CFA"/>
    <w:rsid w:val="00BF77AE"/>
    <w:rsid w:val="00C02FF9"/>
    <w:rsid w:val="00C030D1"/>
    <w:rsid w:val="00C04FA7"/>
    <w:rsid w:val="00C138A9"/>
    <w:rsid w:val="00C14AEA"/>
    <w:rsid w:val="00C167E0"/>
    <w:rsid w:val="00C16AB9"/>
    <w:rsid w:val="00C20FE9"/>
    <w:rsid w:val="00C34303"/>
    <w:rsid w:val="00C343A6"/>
    <w:rsid w:val="00C35199"/>
    <w:rsid w:val="00C453FE"/>
    <w:rsid w:val="00C47B9C"/>
    <w:rsid w:val="00C53B95"/>
    <w:rsid w:val="00C779CA"/>
    <w:rsid w:val="00C77A75"/>
    <w:rsid w:val="00C84DAF"/>
    <w:rsid w:val="00C86A70"/>
    <w:rsid w:val="00C927F0"/>
    <w:rsid w:val="00CA4B35"/>
    <w:rsid w:val="00CB592A"/>
    <w:rsid w:val="00CB71E7"/>
    <w:rsid w:val="00CC1862"/>
    <w:rsid w:val="00CC18BB"/>
    <w:rsid w:val="00CF13E2"/>
    <w:rsid w:val="00CF3799"/>
    <w:rsid w:val="00D0029D"/>
    <w:rsid w:val="00D232FA"/>
    <w:rsid w:val="00D25F1E"/>
    <w:rsid w:val="00D40B31"/>
    <w:rsid w:val="00D428AC"/>
    <w:rsid w:val="00D51178"/>
    <w:rsid w:val="00D56BBC"/>
    <w:rsid w:val="00D62944"/>
    <w:rsid w:val="00D65548"/>
    <w:rsid w:val="00D7029F"/>
    <w:rsid w:val="00D760E8"/>
    <w:rsid w:val="00D771F8"/>
    <w:rsid w:val="00D77551"/>
    <w:rsid w:val="00D82E45"/>
    <w:rsid w:val="00D87A09"/>
    <w:rsid w:val="00D91278"/>
    <w:rsid w:val="00D91944"/>
    <w:rsid w:val="00D9308D"/>
    <w:rsid w:val="00DA511B"/>
    <w:rsid w:val="00DA6E39"/>
    <w:rsid w:val="00DB13FE"/>
    <w:rsid w:val="00DB4442"/>
    <w:rsid w:val="00DC18AF"/>
    <w:rsid w:val="00DC4414"/>
    <w:rsid w:val="00DD1CF0"/>
    <w:rsid w:val="00DD623C"/>
    <w:rsid w:val="00E029E4"/>
    <w:rsid w:val="00E1090D"/>
    <w:rsid w:val="00E41547"/>
    <w:rsid w:val="00E4323A"/>
    <w:rsid w:val="00E603E8"/>
    <w:rsid w:val="00E621CD"/>
    <w:rsid w:val="00E77D8C"/>
    <w:rsid w:val="00E8118A"/>
    <w:rsid w:val="00E816A8"/>
    <w:rsid w:val="00E83350"/>
    <w:rsid w:val="00E84A89"/>
    <w:rsid w:val="00E8549A"/>
    <w:rsid w:val="00E86C1F"/>
    <w:rsid w:val="00E91C6C"/>
    <w:rsid w:val="00E95CCC"/>
    <w:rsid w:val="00EA19FE"/>
    <w:rsid w:val="00EA3BED"/>
    <w:rsid w:val="00EA60D5"/>
    <w:rsid w:val="00EB138E"/>
    <w:rsid w:val="00EB20AD"/>
    <w:rsid w:val="00EB2C79"/>
    <w:rsid w:val="00EB3239"/>
    <w:rsid w:val="00ED0C5F"/>
    <w:rsid w:val="00ED1ACD"/>
    <w:rsid w:val="00ED2C36"/>
    <w:rsid w:val="00ED2CFD"/>
    <w:rsid w:val="00EF188A"/>
    <w:rsid w:val="00EF23FF"/>
    <w:rsid w:val="00F0113C"/>
    <w:rsid w:val="00F03830"/>
    <w:rsid w:val="00F03E1C"/>
    <w:rsid w:val="00F04650"/>
    <w:rsid w:val="00F13B89"/>
    <w:rsid w:val="00F1545A"/>
    <w:rsid w:val="00F171C8"/>
    <w:rsid w:val="00F41258"/>
    <w:rsid w:val="00F52E25"/>
    <w:rsid w:val="00F62018"/>
    <w:rsid w:val="00F63E65"/>
    <w:rsid w:val="00F7125D"/>
    <w:rsid w:val="00F73807"/>
    <w:rsid w:val="00F73ADB"/>
    <w:rsid w:val="00F823C0"/>
    <w:rsid w:val="00FA2D94"/>
    <w:rsid w:val="00FA5E47"/>
    <w:rsid w:val="00FA7203"/>
    <w:rsid w:val="00FB02A0"/>
    <w:rsid w:val="00FB172C"/>
    <w:rsid w:val="00FB2FC7"/>
    <w:rsid w:val="00FC42B0"/>
    <w:rsid w:val="00FC696B"/>
    <w:rsid w:val="00FE7CC8"/>
    <w:rsid w:val="00FF3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7CD8"/>
  <w15:chartTrackingRefBased/>
  <w15:docId w15:val="{778CABDE-200E-7C44-9E5C-FCA892AB4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EA"/>
    <w:rPr>
      <w:rFonts w:eastAsia="Times New Roman" w:cs="Times New Roman"/>
      <w:lang w:eastAsia="en-GB"/>
    </w:rPr>
  </w:style>
  <w:style w:type="paragraph" w:styleId="Heading1">
    <w:name w:val="heading 1"/>
    <w:basedOn w:val="Normal"/>
    <w:next w:val="Normal"/>
    <w:link w:val="Heading1Char"/>
    <w:uiPriority w:val="9"/>
    <w:qFormat/>
    <w:rsid w:val="007E50F9"/>
    <w:pPr>
      <w:keepNext/>
      <w:keepLines/>
      <w:shd w:val="clear" w:color="auto" w:fill="000000" w:themeFill="text1"/>
      <w:spacing w:before="360" w:after="360"/>
      <w:outlineLvl w:val="0"/>
    </w:pPr>
    <w:rPr>
      <w:rFonts w:eastAsiaTheme="majorEastAsia" w:cs="Times New Roman (Headings CS)"/>
      <w:b/>
      <w:bCs/>
      <w:sz w:val="56"/>
      <w:szCs w:val="32"/>
    </w:rPr>
  </w:style>
  <w:style w:type="paragraph" w:styleId="Heading2">
    <w:name w:val="heading 2"/>
    <w:basedOn w:val="Normal"/>
    <w:next w:val="Normal"/>
    <w:link w:val="Heading2Char"/>
    <w:uiPriority w:val="9"/>
    <w:unhideWhenUsed/>
    <w:qFormat/>
    <w:rsid w:val="007E50F9"/>
    <w:pPr>
      <w:keepNext/>
      <w:keepLines/>
      <w:spacing w:before="360" w:after="240"/>
      <w:outlineLvl w:val="1"/>
    </w:pPr>
    <w:rPr>
      <w:rFonts w:eastAsiaTheme="majorEastAsia" w:cstheme="majorBidi"/>
      <w:b/>
      <w:bCs/>
      <w:color w:val="000000" w:themeColor="text1"/>
      <w:sz w:val="56"/>
      <w:szCs w:val="26"/>
    </w:rPr>
  </w:style>
  <w:style w:type="paragraph" w:styleId="Heading3">
    <w:name w:val="heading 3"/>
    <w:basedOn w:val="Normal"/>
    <w:next w:val="Normal"/>
    <w:link w:val="Heading3Char"/>
    <w:uiPriority w:val="9"/>
    <w:unhideWhenUsed/>
    <w:qFormat/>
    <w:rsid w:val="007E50F9"/>
    <w:pPr>
      <w:keepNext/>
      <w:keepLines/>
      <w:spacing w:before="360" w:after="240"/>
      <w:outlineLvl w:val="2"/>
    </w:pPr>
    <w:rPr>
      <w:rFonts w:eastAsiaTheme="majorEastAsia" w:cstheme="majorBidi"/>
      <w:b/>
      <w:bCs/>
      <w:color w:val="000000" w:themeColor="text1"/>
      <w:sz w:val="40"/>
    </w:rPr>
  </w:style>
  <w:style w:type="paragraph" w:styleId="Heading4">
    <w:name w:val="heading 4"/>
    <w:basedOn w:val="Normal"/>
    <w:next w:val="Normal"/>
    <w:link w:val="Heading4Char"/>
    <w:uiPriority w:val="9"/>
    <w:unhideWhenUsed/>
    <w:qFormat/>
    <w:rsid w:val="007E50F9"/>
    <w:pPr>
      <w:keepNext/>
      <w:keepLines/>
      <w:spacing w:before="360" w:after="2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7E50F9"/>
    <w:pPr>
      <w:spacing w:before="240" w:after="360"/>
      <w:outlineLvl w:val="4"/>
    </w:pPr>
    <w:rPr>
      <w:rFonts w:cstheme="majorHAnsi"/>
      <w:b/>
      <w:i/>
      <w:color w:val="000000" w:themeColor="text1"/>
      <w:szCs w:val="20"/>
    </w:rPr>
  </w:style>
  <w:style w:type="paragraph" w:styleId="Heading6">
    <w:name w:val="heading 6"/>
    <w:basedOn w:val="Normal"/>
    <w:next w:val="Normal"/>
    <w:link w:val="Heading6Char"/>
    <w:uiPriority w:val="9"/>
    <w:unhideWhenUsed/>
    <w:qFormat/>
    <w:rsid w:val="007E50F9"/>
    <w:pPr>
      <w:keepNext/>
      <w:keepLines/>
      <w:spacing w:before="4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0F9"/>
    <w:pPr>
      <w:tabs>
        <w:tab w:val="center" w:pos="4320"/>
        <w:tab w:val="right" w:pos="8640"/>
      </w:tabs>
    </w:pPr>
  </w:style>
  <w:style w:type="character" w:customStyle="1" w:styleId="HeaderChar">
    <w:name w:val="Header Char"/>
    <w:basedOn w:val="DefaultParagraphFont"/>
    <w:link w:val="Header"/>
    <w:uiPriority w:val="99"/>
    <w:rsid w:val="007E50F9"/>
    <w:rPr>
      <w:rFonts w:asciiTheme="majorHAnsi" w:eastAsia="Times New Roman" w:hAnsiTheme="majorHAnsi" w:cs="Times New Roman"/>
      <w:sz w:val="22"/>
      <w:lang w:eastAsia="en-GB"/>
    </w:rPr>
  </w:style>
  <w:style w:type="paragraph" w:styleId="Footer">
    <w:name w:val="footer"/>
    <w:basedOn w:val="Normal"/>
    <w:link w:val="FooterChar"/>
    <w:uiPriority w:val="99"/>
    <w:unhideWhenUsed/>
    <w:rsid w:val="007E50F9"/>
    <w:pPr>
      <w:tabs>
        <w:tab w:val="center" w:pos="4320"/>
        <w:tab w:val="right" w:pos="8640"/>
      </w:tabs>
    </w:pPr>
  </w:style>
  <w:style w:type="character" w:customStyle="1" w:styleId="FooterChar">
    <w:name w:val="Footer Char"/>
    <w:basedOn w:val="DefaultParagraphFont"/>
    <w:link w:val="Footer"/>
    <w:uiPriority w:val="99"/>
    <w:rsid w:val="007E50F9"/>
    <w:rPr>
      <w:rFonts w:asciiTheme="majorHAnsi" w:eastAsia="Times New Roman" w:hAnsiTheme="majorHAnsi" w:cs="Times New Roman"/>
      <w:sz w:val="22"/>
      <w:lang w:eastAsia="en-GB"/>
    </w:rPr>
  </w:style>
  <w:style w:type="character" w:customStyle="1" w:styleId="Heading1Char">
    <w:name w:val="Heading 1 Char"/>
    <w:basedOn w:val="DefaultParagraphFont"/>
    <w:link w:val="Heading1"/>
    <w:uiPriority w:val="9"/>
    <w:rsid w:val="007E50F9"/>
    <w:rPr>
      <w:rFonts w:eastAsiaTheme="majorEastAsia" w:cs="Times New Roman (Headings CS)"/>
      <w:b/>
      <w:bCs/>
      <w:sz w:val="56"/>
      <w:szCs w:val="32"/>
      <w:shd w:val="clear" w:color="auto" w:fill="000000" w:themeFill="text1"/>
      <w:lang w:eastAsia="en-GB"/>
    </w:rPr>
  </w:style>
  <w:style w:type="paragraph" w:styleId="ListParagraph">
    <w:name w:val="List Paragraph"/>
    <w:basedOn w:val="Normal"/>
    <w:uiPriority w:val="34"/>
    <w:qFormat/>
    <w:rsid w:val="007E50F9"/>
    <w:pPr>
      <w:ind w:left="720"/>
      <w:contextualSpacing/>
    </w:pPr>
  </w:style>
  <w:style w:type="paragraph" w:styleId="BalloonText">
    <w:name w:val="Balloon Text"/>
    <w:basedOn w:val="Normal"/>
    <w:link w:val="BalloonTextChar"/>
    <w:uiPriority w:val="99"/>
    <w:semiHidden/>
    <w:unhideWhenUsed/>
    <w:rsid w:val="007E50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50F9"/>
    <w:rPr>
      <w:rFonts w:ascii="Lucida Grande" w:eastAsia="Times New Roman" w:hAnsi="Lucida Grande" w:cs="Lucida Grande"/>
      <w:sz w:val="18"/>
      <w:szCs w:val="18"/>
      <w:lang w:eastAsia="en-GB"/>
    </w:rPr>
  </w:style>
  <w:style w:type="table" w:styleId="TableGrid">
    <w:name w:val="Table Grid"/>
    <w:basedOn w:val="TableNormal"/>
    <w:uiPriority w:val="39"/>
    <w:rsid w:val="007E50F9"/>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0F9"/>
    <w:pPr>
      <w:spacing w:before="100" w:beforeAutospacing="1" w:after="100" w:afterAutospacing="1"/>
    </w:pPr>
    <w:rPr>
      <w:rFonts w:ascii="Times New Roman" w:hAnsi="Times New Roman"/>
    </w:rPr>
  </w:style>
  <w:style w:type="paragraph" w:styleId="EndnoteText">
    <w:name w:val="endnote text"/>
    <w:basedOn w:val="Normal"/>
    <w:link w:val="EndnoteTextChar"/>
    <w:uiPriority w:val="99"/>
    <w:unhideWhenUsed/>
    <w:rsid w:val="007E50F9"/>
    <w:rPr>
      <w:sz w:val="20"/>
      <w:szCs w:val="20"/>
    </w:rPr>
  </w:style>
  <w:style w:type="character" w:customStyle="1" w:styleId="EndnoteTextChar">
    <w:name w:val="Endnote Text Char"/>
    <w:basedOn w:val="DefaultParagraphFont"/>
    <w:link w:val="EndnoteText"/>
    <w:uiPriority w:val="99"/>
    <w:rsid w:val="007E50F9"/>
    <w:rPr>
      <w:rFonts w:asciiTheme="majorHAnsi" w:eastAsia="Times New Roman" w:hAnsiTheme="majorHAnsi" w:cs="Times New Roman"/>
      <w:sz w:val="20"/>
      <w:szCs w:val="20"/>
      <w:lang w:eastAsia="en-GB"/>
    </w:rPr>
  </w:style>
  <w:style w:type="character" w:styleId="EndnoteReference">
    <w:name w:val="endnote reference"/>
    <w:basedOn w:val="DefaultParagraphFont"/>
    <w:uiPriority w:val="99"/>
    <w:semiHidden/>
    <w:unhideWhenUsed/>
    <w:rsid w:val="007E50F9"/>
    <w:rPr>
      <w:vertAlign w:val="superscript"/>
    </w:rPr>
  </w:style>
  <w:style w:type="character" w:customStyle="1" w:styleId="Heading2Char">
    <w:name w:val="Heading 2 Char"/>
    <w:basedOn w:val="DefaultParagraphFont"/>
    <w:link w:val="Heading2"/>
    <w:uiPriority w:val="9"/>
    <w:rsid w:val="007E50F9"/>
    <w:rPr>
      <w:rFonts w:eastAsiaTheme="majorEastAsia" w:cstheme="majorBidi"/>
      <w:b/>
      <w:bCs/>
      <w:color w:val="000000" w:themeColor="text1"/>
      <w:sz w:val="56"/>
      <w:szCs w:val="26"/>
      <w:lang w:eastAsia="en-GB"/>
    </w:rPr>
  </w:style>
  <w:style w:type="paragraph" w:styleId="Title">
    <w:name w:val="Title"/>
    <w:basedOn w:val="Normal"/>
    <w:next w:val="Normal"/>
    <w:link w:val="TitleChar"/>
    <w:uiPriority w:val="10"/>
    <w:qFormat/>
    <w:rsid w:val="007E50F9"/>
    <w:pPr>
      <w:pBdr>
        <w:bottom w:val="single" w:sz="8" w:space="4" w:color="4472C4" w:themeColor="accent1"/>
      </w:pBdr>
      <w:spacing w:after="300"/>
      <w:contextualSpacing/>
    </w:pPr>
    <w:rPr>
      <w:rFonts w:eastAsiaTheme="majorEastAsia" w:cstheme="majorBidi"/>
      <w:b/>
      <w:color w:val="323E4F" w:themeColor="text2" w:themeShade="BF"/>
      <w:spacing w:val="5"/>
      <w:kern w:val="28"/>
      <w:sz w:val="72"/>
      <w:szCs w:val="52"/>
    </w:rPr>
  </w:style>
  <w:style w:type="character" w:customStyle="1" w:styleId="Hyperlink0">
    <w:name w:val="Hyperlink.0"/>
    <w:basedOn w:val="DefaultParagraphFont"/>
    <w:rsid w:val="00E95CCC"/>
    <w:rPr>
      <w:color w:val="000000"/>
      <w:u w:val="none" w:color="0000FF"/>
    </w:rPr>
  </w:style>
  <w:style w:type="character" w:customStyle="1" w:styleId="TitleChar">
    <w:name w:val="Title Char"/>
    <w:basedOn w:val="DefaultParagraphFont"/>
    <w:link w:val="Title"/>
    <w:uiPriority w:val="10"/>
    <w:rsid w:val="007E50F9"/>
    <w:rPr>
      <w:rFonts w:eastAsiaTheme="majorEastAsia" w:cstheme="majorBidi"/>
      <w:b/>
      <w:color w:val="323E4F" w:themeColor="text2" w:themeShade="BF"/>
      <w:spacing w:val="5"/>
      <w:kern w:val="28"/>
      <w:sz w:val="72"/>
      <w:szCs w:val="52"/>
      <w:lang w:eastAsia="en-GB"/>
    </w:rPr>
  </w:style>
  <w:style w:type="character" w:customStyle="1" w:styleId="mntl-inline-citation">
    <w:name w:val="mntl-inline-citation"/>
    <w:basedOn w:val="DefaultParagraphFont"/>
    <w:rsid w:val="00A05D47"/>
  </w:style>
  <w:style w:type="character" w:customStyle="1" w:styleId="Hyperlink1">
    <w:name w:val="Hyperlink.1"/>
    <w:basedOn w:val="DefaultParagraphFont"/>
    <w:rsid w:val="00FA5E47"/>
    <w:rPr>
      <w:sz w:val="24"/>
      <w:szCs w:val="24"/>
      <w:u w:val="single"/>
    </w:rPr>
  </w:style>
  <w:style w:type="character" w:styleId="Hyperlink">
    <w:name w:val="Hyperlink"/>
    <w:basedOn w:val="DefaultParagraphFont"/>
    <w:uiPriority w:val="99"/>
    <w:unhideWhenUsed/>
    <w:rsid w:val="007E50F9"/>
    <w:rPr>
      <w:color w:val="0563C1" w:themeColor="hyperlink"/>
      <w:u w:val="single"/>
    </w:rPr>
  </w:style>
  <w:style w:type="character" w:styleId="UnresolvedMention">
    <w:name w:val="Unresolved Mention"/>
    <w:basedOn w:val="DefaultParagraphFont"/>
    <w:uiPriority w:val="99"/>
    <w:rsid w:val="007E50F9"/>
    <w:rPr>
      <w:color w:val="605E5C"/>
      <w:shd w:val="clear" w:color="auto" w:fill="E1DFDD"/>
    </w:rPr>
  </w:style>
  <w:style w:type="paragraph" w:customStyle="1" w:styleId="answers">
    <w:name w:val="answers"/>
    <w:basedOn w:val="Normal"/>
    <w:rsid w:val="007E50F9"/>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7E50F9"/>
  </w:style>
  <w:style w:type="character" w:styleId="BookTitle">
    <w:name w:val="Book Title"/>
    <w:basedOn w:val="DefaultParagraphFont"/>
    <w:uiPriority w:val="33"/>
    <w:qFormat/>
    <w:rsid w:val="007E50F9"/>
    <w:rPr>
      <w:b/>
      <w:bCs/>
      <w:smallCaps/>
      <w:spacing w:val="5"/>
    </w:rPr>
  </w:style>
  <w:style w:type="paragraph" w:styleId="Caption">
    <w:name w:val="caption"/>
    <w:basedOn w:val="Normal"/>
    <w:next w:val="Normal"/>
    <w:uiPriority w:val="35"/>
    <w:unhideWhenUsed/>
    <w:qFormat/>
    <w:rsid w:val="007E50F9"/>
    <w:pPr>
      <w:spacing w:after="200"/>
    </w:pPr>
    <w:rPr>
      <w:i/>
      <w:iCs/>
      <w:color w:val="44546A" w:themeColor="text2"/>
      <w:sz w:val="18"/>
      <w:szCs w:val="18"/>
    </w:rPr>
  </w:style>
  <w:style w:type="paragraph" w:styleId="DocumentMap">
    <w:name w:val="Document Map"/>
    <w:basedOn w:val="Normal"/>
    <w:link w:val="DocumentMapChar"/>
    <w:uiPriority w:val="99"/>
    <w:semiHidden/>
    <w:unhideWhenUsed/>
    <w:rsid w:val="007E50F9"/>
    <w:rPr>
      <w:rFonts w:ascii="Lucida Grande" w:hAnsi="Lucida Grande" w:cs="Lucida Grande"/>
    </w:rPr>
  </w:style>
  <w:style w:type="character" w:customStyle="1" w:styleId="DocumentMapChar">
    <w:name w:val="Document Map Char"/>
    <w:basedOn w:val="DefaultParagraphFont"/>
    <w:link w:val="DocumentMap"/>
    <w:uiPriority w:val="99"/>
    <w:semiHidden/>
    <w:rsid w:val="007E50F9"/>
    <w:rPr>
      <w:rFonts w:ascii="Lucida Grande" w:eastAsia="Times New Roman" w:hAnsi="Lucida Grande" w:cs="Lucida Grande"/>
      <w:sz w:val="22"/>
      <w:lang w:eastAsia="en-GB"/>
    </w:rPr>
  </w:style>
  <w:style w:type="character" w:styleId="FollowedHyperlink">
    <w:name w:val="FollowedHyperlink"/>
    <w:basedOn w:val="DefaultParagraphFont"/>
    <w:uiPriority w:val="99"/>
    <w:semiHidden/>
    <w:unhideWhenUsed/>
    <w:rsid w:val="007E50F9"/>
    <w:rPr>
      <w:color w:val="954F72" w:themeColor="followedHyperlink"/>
      <w:u w:val="single"/>
    </w:rPr>
  </w:style>
  <w:style w:type="character" w:styleId="FootnoteReference">
    <w:name w:val="footnote reference"/>
    <w:basedOn w:val="DefaultParagraphFont"/>
    <w:uiPriority w:val="99"/>
    <w:unhideWhenUsed/>
    <w:rsid w:val="007E50F9"/>
    <w:rPr>
      <w:vertAlign w:val="superscript"/>
    </w:rPr>
  </w:style>
  <w:style w:type="paragraph" w:styleId="FootnoteText">
    <w:name w:val="footnote text"/>
    <w:basedOn w:val="Normal"/>
    <w:link w:val="FootnoteTextChar"/>
    <w:uiPriority w:val="99"/>
    <w:unhideWhenUsed/>
    <w:rsid w:val="007E50F9"/>
  </w:style>
  <w:style w:type="character" w:customStyle="1" w:styleId="FootnoteTextChar">
    <w:name w:val="Footnote Text Char"/>
    <w:basedOn w:val="DefaultParagraphFont"/>
    <w:link w:val="FootnoteText"/>
    <w:uiPriority w:val="99"/>
    <w:rsid w:val="007E50F9"/>
    <w:rPr>
      <w:rFonts w:asciiTheme="majorHAnsi" w:eastAsia="Times New Roman" w:hAnsiTheme="majorHAnsi" w:cs="Times New Roman"/>
      <w:sz w:val="22"/>
      <w:lang w:eastAsia="en-GB"/>
    </w:rPr>
  </w:style>
  <w:style w:type="table" w:styleId="GridTable1Light">
    <w:name w:val="Grid Table 1 Light"/>
    <w:basedOn w:val="TableNormal"/>
    <w:uiPriority w:val="46"/>
    <w:rsid w:val="007E50F9"/>
    <w:rPr>
      <w:rFonts w:eastAsiaTheme="minorEastAsia"/>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50F9"/>
    <w:rPr>
      <w:rFonts w:eastAsiaTheme="majorEastAsia" w:cstheme="majorBidi"/>
      <w:b/>
      <w:bCs/>
      <w:color w:val="000000" w:themeColor="text1"/>
      <w:sz w:val="40"/>
      <w:lang w:eastAsia="en-GB"/>
    </w:rPr>
  </w:style>
  <w:style w:type="character" w:customStyle="1" w:styleId="Heading4Char">
    <w:name w:val="Heading 4 Char"/>
    <w:basedOn w:val="DefaultParagraphFont"/>
    <w:link w:val="Heading4"/>
    <w:uiPriority w:val="9"/>
    <w:rsid w:val="007E50F9"/>
    <w:rPr>
      <w:rFonts w:eastAsiaTheme="majorEastAsia" w:cstheme="majorBidi"/>
      <w:b/>
      <w:iCs/>
      <w:color w:val="000000" w:themeColor="text1"/>
      <w:sz w:val="32"/>
      <w:lang w:eastAsia="en-GB"/>
    </w:rPr>
  </w:style>
  <w:style w:type="character" w:customStyle="1" w:styleId="Heading5Char">
    <w:name w:val="Heading 5 Char"/>
    <w:basedOn w:val="DefaultParagraphFont"/>
    <w:link w:val="Heading5"/>
    <w:uiPriority w:val="9"/>
    <w:rsid w:val="007E50F9"/>
    <w:rPr>
      <w:rFonts w:eastAsia="Times New Roman" w:cstheme="majorHAnsi"/>
      <w:b/>
      <w:i/>
      <w:color w:val="000000" w:themeColor="text1"/>
      <w:szCs w:val="20"/>
      <w:lang w:eastAsia="en-GB"/>
    </w:rPr>
  </w:style>
  <w:style w:type="character" w:customStyle="1" w:styleId="Heading6Char">
    <w:name w:val="Heading 6 Char"/>
    <w:basedOn w:val="DefaultParagraphFont"/>
    <w:link w:val="Heading6"/>
    <w:uiPriority w:val="9"/>
    <w:rsid w:val="007E50F9"/>
    <w:rPr>
      <w:rFonts w:asciiTheme="majorHAnsi" w:eastAsiaTheme="majorEastAsia" w:hAnsiTheme="majorHAnsi" w:cstheme="majorBidi"/>
      <w:color w:val="1F3763" w:themeColor="accent1" w:themeShade="7F"/>
      <w:sz w:val="22"/>
      <w:lang w:eastAsia="en-GB"/>
    </w:rPr>
  </w:style>
  <w:style w:type="table" w:styleId="LightShading-Accent1">
    <w:name w:val="Light Shading Accent 1"/>
    <w:basedOn w:val="TableNormal"/>
    <w:uiPriority w:val="60"/>
    <w:rsid w:val="007E50F9"/>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7E50F9"/>
    <w:rPr>
      <w:rFonts w:asciiTheme="majorHAnsi" w:eastAsia="Times New Roman" w:hAnsiTheme="majorHAnsi" w:cs="Times New Roman"/>
      <w:sz w:val="22"/>
      <w:lang w:eastAsia="en-GB"/>
    </w:rPr>
  </w:style>
  <w:style w:type="paragraph" w:customStyle="1" w:styleId="p1">
    <w:name w:val="p1"/>
    <w:basedOn w:val="Normal"/>
    <w:rsid w:val="007E50F9"/>
    <w:rPr>
      <w:rFonts w:ascii="Helvetica" w:hAnsi="Helvetica"/>
      <w:sz w:val="21"/>
      <w:szCs w:val="21"/>
    </w:rPr>
  </w:style>
  <w:style w:type="character" w:styleId="PageNumber">
    <w:name w:val="page number"/>
    <w:basedOn w:val="DefaultParagraphFont"/>
    <w:uiPriority w:val="99"/>
    <w:semiHidden/>
    <w:unhideWhenUsed/>
    <w:rsid w:val="007E50F9"/>
  </w:style>
  <w:style w:type="table" w:styleId="PlainTable1">
    <w:name w:val="Plain Table 1"/>
    <w:basedOn w:val="TableNormal"/>
    <w:uiPriority w:val="41"/>
    <w:rsid w:val="007E50F9"/>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E50F9"/>
    <w:rPr>
      <w:b/>
      <w:bCs/>
    </w:rPr>
  </w:style>
  <w:style w:type="table" w:styleId="TableGridLight">
    <w:name w:val="Grid Table Light"/>
    <w:basedOn w:val="TableNormal"/>
    <w:uiPriority w:val="40"/>
    <w:rsid w:val="007E50F9"/>
    <w:rPr>
      <w:rFonts w:eastAsiaTheme="minorEastAsia"/>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7E50F9"/>
    <w:pPr>
      <w:spacing w:before="120" w:after="120"/>
    </w:pPr>
    <w:rPr>
      <w:rFonts w:cstheme="minorHAnsi"/>
      <w:b/>
      <w:bCs/>
      <w:caps/>
      <w:sz w:val="20"/>
      <w:szCs w:val="20"/>
    </w:rPr>
  </w:style>
  <w:style w:type="paragraph" w:styleId="TOC2">
    <w:name w:val="toc 2"/>
    <w:basedOn w:val="Normal"/>
    <w:next w:val="Normal"/>
    <w:autoRedefine/>
    <w:uiPriority w:val="39"/>
    <w:unhideWhenUsed/>
    <w:rsid w:val="007E50F9"/>
    <w:pPr>
      <w:ind w:left="240"/>
    </w:pPr>
    <w:rPr>
      <w:rFonts w:cstheme="minorHAnsi"/>
      <w:smallCaps/>
      <w:sz w:val="20"/>
      <w:szCs w:val="20"/>
    </w:rPr>
  </w:style>
  <w:style w:type="paragraph" w:styleId="TOC3">
    <w:name w:val="toc 3"/>
    <w:basedOn w:val="Normal"/>
    <w:next w:val="Normal"/>
    <w:autoRedefine/>
    <w:uiPriority w:val="39"/>
    <w:unhideWhenUsed/>
    <w:rsid w:val="007E50F9"/>
    <w:pPr>
      <w:ind w:left="480"/>
    </w:pPr>
    <w:rPr>
      <w:rFonts w:cstheme="minorHAnsi"/>
      <w:i/>
      <w:iCs/>
      <w:sz w:val="20"/>
      <w:szCs w:val="20"/>
    </w:rPr>
  </w:style>
  <w:style w:type="paragraph" w:styleId="TOC4">
    <w:name w:val="toc 4"/>
    <w:basedOn w:val="Normal"/>
    <w:next w:val="Normal"/>
    <w:autoRedefine/>
    <w:uiPriority w:val="39"/>
    <w:unhideWhenUsed/>
    <w:rsid w:val="007E50F9"/>
    <w:pPr>
      <w:ind w:left="720"/>
    </w:pPr>
    <w:rPr>
      <w:rFonts w:cstheme="minorHAnsi"/>
      <w:sz w:val="18"/>
      <w:szCs w:val="18"/>
    </w:rPr>
  </w:style>
  <w:style w:type="paragraph" w:styleId="TOC5">
    <w:name w:val="toc 5"/>
    <w:basedOn w:val="Normal"/>
    <w:next w:val="Normal"/>
    <w:autoRedefine/>
    <w:uiPriority w:val="39"/>
    <w:unhideWhenUsed/>
    <w:rsid w:val="007E50F9"/>
    <w:pPr>
      <w:ind w:left="960"/>
    </w:pPr>
    <w:rPr>
      <w:rFonts w:cstheme="minorHAnsi"/>
      <w:sz w:val="18"/>
      <w:szCs w:val="18"/>
    </w:rPr>
  </w:style>
  <w:style w:type="paragraph" w:styleId="TOC6">
    <w:name w:val="toc 6"/>
    <w:basedOn w:val="Normal"/>
    <w:next w:val="Normal"/>
    <w:autoRedefine/>
    <w:uiPriority w:val="39"/>
    <w:unhideWhenUsed/>
    <w:rsid w:val="007E50F9"/>
    <w:pPr>
      <w:ind w:left="1200"/>
    </w:pPr>
    <w:rPr>
      <w:rFonts w:cstheme="minorHAnsi"/>
      <w:sz w:val="18"/>
      <w:szCs w:val="18"/>
    </w:rPr>
  </w:style>
  <w:style w:type="paragraph" w:styleId="TOC7">
    <w:name w:val="toc 7"/>
    <w:basedOn w:val="Normal"/>
    <w:next w:val="Normal"/>
    <w:autoRedefine/>
    <w:uiPriority w:val="39"/>
    <w:unhideWhenUsed/>
    <w:rsid w:val="007E50F9"/>
    <w:pPr>
      <w:ind w:left="1440"/>
    </w:pPr>
    <w:rPr>
      <w:rFonts w:cstheme="minorHAnsi"/>
      <w:sz w:val="18"/>
      <w:szCs w:val="18"/>
    </w:rPr>
  </w:style>
  <w:style w:type="paragraph" w:styleId="TOC8">
    <w:name w:val="toc 8"/>
    <w:basedOn w:val="Normal"/>
    <w:next w:val="Normal"/>
    <w:autoRedefine/>
    <w:uiPriority w:val="39"/>
    <w:unhideWhenUsed/>
    <w:rsid w:val="007E50F9"/>
    <w:pPr>
      <w:ind w:left="1680"/>
    </w:pPr>
    <w:rPr>
      <w:rFonts w:cstheme="minorHAnsi"/>
      <w:sz w:val="18"/>
      <w:szCs w:val="18"/>
    </w:rPr>
  </w:style>
  <w:style w:type="paragraph" w:styleId="TOC9">
    <w:name w:val="toc 9"/>
    <w:basedOn w:val="Normal"/>
    <w:next w:val="Normal"/>
    <w:autoRedefine/>
    <w:uiPriority w:val="39"/>
    <w:unhideWhenUsed/>
    <w:rsid w:val="007E50F9"/>
    <w:pPr>
      <w:ind w:left="1920"/>
    </w:pPr>
    <w:rPr>
      <w:rFonts w:cstheme="minorHAnsi"/>
      <w:sz w:val="18"/>
      <w:szCs w:val="18"/>
    </w:rPr>
  </w:style>
  <w:style w:type="paragraph" w:customStyle="1" w:styleId="paragraph">
    <w:name w:val="paragraph"/>
    <w:basedOn w:val="Normal"/>
    <w:rsid w:val="00E816A8"/>
    <w:pPr>
      <w:spacing w:before="100" w:beforeAutospacing="1" w:after="100" w:afterAutospacing="1"/>
    </w:pPr>
    <w:rPr>
      <w:rFonts w:ascii="Times New Roman" w:hAnsi="Times New Roman"/>
    </w:rPr>
  </w:style>
  <w:style w:type="character" w:customStyle="1" w:styleId="normaltextrun">
    <w:name w:val="normaltextrun"/>
    <w:basedOn w:val="DefaultParagraphFont"/>
    <w:rsid w:val="00E816A8"/>
  </w:style>
  <w:style w:type="character" w:customStyle="1" w:styleId="eop">
    <w:name w:val="eop"/>
    <w:basedOn w:val="DefaultParagraphFont"/>
    <w:rsid w:val="00E816A8"/>
  </w:style>
  <w:style w:type="paragraph" w:styleId="TOCHeading">
    <w:name w:val="TOC Heading"/>
    <w:basedOn w:val="Heading1"/>
    <w:next w:val="Normal"/>
    <w:uiPriority w:val="39"/>
    <w:unhideWhenUsed/>
    <w:qFormat/>
    <w:rsid w:val="004F5EAC"/>
    <w:pPr>
      <w:shd w:val="clear" w:color="auto" w:fill="auto"/>
      <w:spacing w:before="480" w:after="0" w:line="276" w:lineRule="auto"/>
      <w:outlineLvl w:val="9"/>
    </w:pPr>
    <w:rPr>
      <w:rFonts w:asciiTheme="majorHAnsi" w:hAnsiTheme="majorHAnsi" w:cstheme="majorBidi"/>
      <w:color w:val="2F5496" w:themeColor="accent1" w:themeShade="BF"/>
      <w:sz w:val="28"/>
      <w:szCs w:val="28"/>
      <w:lang w:val="en-US" w:eastAsia="en-US"/>
    </w:rPr>
  </w:style>
  <w:style w:type="character" w:customStyle="1" w:styleId="tagnamecolor">
    <w:name w:val="tagnamecolor"/>
    <w:basedOn w:val="DefaultParagraphFont"/>
    <w:rsid w:val="001C43A7"/>
  </w:style>
  <w:style w:type="character" w:customStyle="1" w:styleId="tagcolor">
    <w:name w:val="tagcolor"/>
    <w:basedOn w:val="DefaultParagraphFont"/>
    <w:rsid w:val="001C43A7"/>
  </w:style>
  <w:style w:type="character" w:customStyle="1" w:styleId="attributecolor">
    <w:name w:val="attributecolor"/>
    <w:basedOn w:val="DefaultParagraphFont"/>
    <w:rsid w:val="001C43A7"/>
  </w:style>
  <w:style w:type="character" w:customStyle="1" w:styleId="attributevaluecolor">
    <w:name w:val="attributevaluecolor"/>
    <w:basedOn w:val="DefaultParagraphFont"/>
    <w:rsid w:val="001C43A7"/>
  </w:style>
  <w:style w:type="character" w:customStyle="1" w:styleId="mfirst-letter">
    <w:name w:val="m_first-letter"/>
    <w:basedOn w:val="DefaultParagraphFont"/>
    <w:rsid w:val="006B48B1"/>
  </w:style>
  <w:style w:type="character" w:styleId="CommentReference">
    <w:name w:val="annotation reference"/>
    <w:basedOn w:val="DefaultParagraphFont"/>
    <w:uiPriority w:val="99"/>
    <w:semiHidden/>
    <w:unhideWhenUsed/>
    <w:rsid w:val="00BA022D"/>
    <w:rPr>
      <w:sz w:val="16"/>
      <w:szCs w:val="16"/>
    </w:rPr>
  </w:style>
  <w:style w:type="paragraph" w:styleId="CommentText">
    <w:name w:val="annotation text"/>
    <w:basedOn w:val="Normal"/>
    <w:link w:val="CommentTextChar"/>
    <w:uiPriority w:val="99"/>
    <w:unhideWhenUsed/>
    <w:rsid w:val="00BA022D"/>
    <w:rPr>
      <w:sz w:val="20"/>
      <w:szCs w:val="20"/>
    </w:rPr>
  </w:style>
  <w:style w:type="character" w:customStyle="1" w:styleId="CommentTextChar">
    <w:name w:val="Comment Text Char"/>
    <w:basedOn w:val="DefaultParagraphFont"/>
    <w:link w:val="CommentText"/>
    <w:uiPriority w:val="99"/>
    <w:rsid w:val="00BA022D"/>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BA022D"/>
    <w:rPr>
      <w:b/>
      <w:bCs/>
    </w:rPr>
  </w:style>
  <w:style w:type="character" w:customStyle="1" w:styleId="CommentSubjectChar">
    <w:name w:val="Comment Subject Char"/>
    <w:basedOn w:val="CommentTextChar"/>
    <w:link w:val="CommentSubject"/>
    <w:uiPriority w:val="99"/>
    <w:semiHidden/>
    <w:rsid w:val="00BA022D"/>
    <w:rPr>
      <w:rFonts w:eastAsia="Times New Roman" w:cs="Times New Roman"/>
      <w:b/>
      <w:bCs/>
      <w:sz w:val="20"/>
      <w:szCs w:val="20"/>
      <w:lang w:eastAsia="en-GB"/>
    </w:rPr>
  </w:style>
  <w:style w:type="character" w:styleId="PlaceholderText">
    <w:name w:val="Placeholder Text"/>
    <w:basedOn w:val="DefaultParagraphFont"/>
    <w:uiPriority w:val="99"/>
    <w:semiHidden/>
    <w:rsid w:val="008201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508">
      <w:bodyDiv w:val="1"/>
      <w:marLeft w:val="0"/>
      <w:marRight w:val="0"/>
      <w:marTop w:val="0"/>
      <w:marBottom w:val="0"/>
      <w:divBdr>
        <w:top w:val="none" w:sz="0" w:space="0" w:color="auto"/>
        <w:left w:val="none" w:sz="0" w:space="0" w:color="auto"/>
        <w:bottom w:val="none" w:sz="0" w:space="0" w:color="auto"/>
        <w:right w:val="none" w:sz="0" w:space="0" w:color="auto"/>
      </w:divBdr>
    </w:div>
    <w:div w:id="10184754">
      <w:bodyDiv w:val="1"/>
      <w:marLeft w:val="0"/>
      <w:marRight w:val="0"/>
      <w:marTop w:val="0"/>
      <w:marBottom w:val="0"/>
      <w:divBdr>
        <w:top w:val="none" w:sz="0" w:space="0" w:color="auto"/>
        <w:left w:val="none" w:sz="0" w:space="0" w:color="auto"/>
        <w:bottom w:val="none" w:sz="0" w:space="0" w:color="auto"/>
        <w:right w:val="none" w:sz="0" w:space="0" w:color="auto"/>
      </w:divBdr>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313030">
      <w:bodyDiv w:val="1"/>
      <w:marLeft w:val="0"/>
      <w:marRight w:val="0"/>
      <w:marTop w:val="0"/>
      <w:marBottom w:val="0"/>
      <w:divBdr>
        <w:top w:val="none" w:sz="0" w:space="0" w:color="auto"/>
        <w:left w:val="none" w:sz="0" w:space="0" w:color="auto"/>
        <w:bottom w:val="none" w:sz="0" w:space="0" w:color="auto"/>
        <w:right w:val="none" w:sz="0" w:space="0" w:color="auto"/>
      </w:divBdr>
    </w:div>
    <w:div w:id="14817928">
      <w:bodyDiv w:val="1"/>
      <w:marLeft w:val="0"/>
      <w:marRight w:val="0"/>
      <w:marTop w:val="0"/>
      <w:marBottom w:val="0"/>
      <w:divBdr>
        <w:top w:val="none" w:sz="0" w:space="0" w:color="auto"/>
        <w:left w:val="none" w:sz="0" w:space="0" w:color="auto"/>
        <w:bottom w:val="none" w:sz="0" w:space="0" w:color="auto"/>
        <w:right w:val="none" w:sz="0" w:space="0" w:color="auto"/>
      </w:divBdr>
    </w:div>
    <w:div w:id="14890174">
      <w:bodyDiv w:val="1"/>
      <w:marLeft w:val="0"/>
      <w:marRight w:val="0"/>
      <w:marTop w:val="0"/>
      <w:marBottom w:val="0"/>
      <w:divBdr>
        <w:top w:val="none" w:sz="0" w:space="0" w:color="auto"/>
        <w:left w:val="none" w:sz="0" w:space="0" w:color="auto"/>
        <w:bottom w:val="none" w:sz="0" w:space="0" w:color="auto"/>
        <w:right w:val="none" w:sz="0" w:space="0" w:color="auto"/>
      </w:divBdr>
    </w:div>
    <w:div w:id="16737912">
      <w:bodyDiv w:val="1"/>
      <w:marLeft w:val="0"/>
      <w:marRight w:val="0"/>
      <w:marTop w:val="0"/>
      <w:marBottom w:val="0"/>
      <w:divBdr>
        <w:top w:val="none" w:sz="0" w:space="0" w:color="auto"/>
        <w:left w:val="none" w:sz="0" w:space="0" w:color="auto"/>
        <w:bottom w:val="none" w:sz="0" w:space="0" w:color="auto"/>
        <w:right w:val="none" w:sz="0" w:space="0" w:color="auto"/>
      </w:divBdr>
    </w:div>
    <w:div w:id="18354504">
      <w:bodyDiv w:val="1"/>
      <w:marLeft w:val="0"/>
      <w:marRight w:val="0"/>
      <w:marTop w:val="0"/>
      <w:marBottom w:val="0"/>
      <w:divBdr>
        <w:top w:val="none" w:sz="0" w:space="0" w:color="auto"/>
        <w:left w:val="none" w:sz="0" w:space="0" w:color="auto"/>
        <w:bottom w:val="none" w:sz="0" w:space="0" w:color="auto"/>
        <w:right w:val="none" w:sz="0" w:space="0" w:color="auto"/>
      </w:divBdr>
    </w:div>
    <w:div w:id="19672647">
      <w:bodyDiv w:val="1"/>
      <w:marLeft w:val="0"/>
      <w:marRight w:val="0"/>
      <w:marTop w:val="0"/>
      <w:marBottom w:val="0"/>
      <w:divBdr>
        <w:top w:val="none" w:sz="0" w:space="0" w:color="auto"/>
        <w:left w:val="none" w:sz="0" w:space="0" w:color="auto"/>
        <w:bottom w:val="none" w:sz="0" w:space="0" w:color="auto"/>
        <w:right w:val="none" w:sz="0" w:space="0" w:color="auto"/>
      </w:divBdr>
    </w:div>
    <w:div w:id="28723249">
      <w:bodyDiv w:val="1"/>
      <w:marLeft w:val="0"/>
      <w:marRight w:val="0"/>
      <w:marTop w:val="0"/>
      <w:marBottom w:val="0"/>
      <w:divBdr>
        <w:top w:val="none" w:sz="0" w:space="0" w:color="auto"/>
        <w:left w:val="none" w:sz="0" w:space="0" w:color="auto"/>
        <w:bottom w:val="none" w:sz="0" w:space="0" w:color="auto"/>
        <w:right w:val="none" w:sz="0" w:space="0" w:color="auto"/>
      </w:divBdr>
    </w:div>
    <w:div w:id="32929053">
      <w:bodyDiv w:val="1"/>
      <w:marLeft w:val="0"/>
      <w:marRight w:val="0"/>
      <w:marTop w:val="0"/>
      <w:marBottom w:val="0"/>
      <w:divBdr>
        <w:top w:val="none" w:sz="0" w:space="0" w:color="auto"/>
        <w:left w:val="none" w:sz="0" w:space="0" w:color="auto"/>
        <w:bottom w:val="none" w:sz="0" w:space="0" w:color="auto"/>
        <w:right w:val="none" w:sz="0" w:space="0" w:color="auto"/>
      </w:divBdr>
    </w:div>
    <w:div w:id="37170059">
      <w:bodyDiv w:val="1"/>
      <w:marLeft w:val="0"/>
      <w:marRight w:val="0"/>
      <w:marTop w:val="0"/>
      <w:marBottom w:val="0"/>
      <w:divBdr>
        <w:top w:val="none" w:sz="0" w:space="0" w:color="auto"/>
        <w:left w:val="none" w:sz="0" w:space="0" w:color="auto"/>
        <w:bottom w:val="none" w:sz="0" w:space="0" w:color="auto"/>
        <w:right w:val="none" w:sz="0" w:space="0" w:color="auto"/>
      </w:divBdr>
    </w:div>
    <w:div w:id="40712202">
      <w:bodyDiv w:val="1"/>
      <w:marLeft w:val="0"/>
      <w:marRight w:val="0"/>
      <w:marTop w:val="0"/>
      <w:marBottom w:val="0"/>
      <w:divBdr>
        <w:top w:val="none" w:sz="0" w:space="0" w:color="auto"/>
        <w:left w:val="none" w:sz="0" w:space="0" w:color="auto"/>
        <w:bottom w:val="none" w:sz="0" w:space="0" w:color="auto"/>
        <w:right w:val="none" w:sz="0" w:space="0" w:color="auto"/>
      </w:divBdr>
    </w:div>
    <w:div w:id="46952530">
      <w:bodyDiv w:val="1"/>
      <w:marLeft w:val="0"/>
      <w:marRight w:val="0"/>
      <w:marTop w:val="0"/>
      <w:marBottom w:val="0"/>
      <w:divBdr>
        <w:top w:val="none" w:sz="0" w:space="0" w:color="auto"/>
        <w:left w:val="none" w:sz="0" w:space="0" w:color="auto"/>
        <w:bottom w:val="none" w:sz="0" w:space="0" w:color="auto"/>
        <w:right w:val="none" w:sz="0" w:space="0" w:color="auto"/>
      </w:divBdr>
    </w:div>
    <w:div w:id="47193478">
      <w:bodyDiv w:val="1"/>
      <w:marLeft w:val="0"/>
      <w:marRight w:val="0"/>
      <w:marTop w:val="0"/>
      <w:marBottom w:val="0"/>
      <w:divBdr>
        <w:top w:val="none" w:sz="0" w:space="0" w:color="auto"/>
        <w:left w:val="none" w:sz="0" w:space="0" w:color="auto"/>
        <w:bottom w:val="none" w:sz="0" w:space="0" w:color="auto"/>
        <w:right w:val="none" w:sz="0" w:space="0" w:color="auto"/>
      </w:divBdr>
    </w:div>
    <w:div w:id="50034592">
      <w:bodyDiv w:val="1"/>
      <w:marLeft w:val="0"/>
      <w:marRight w:val="0"/>
      <w:marTop w:val="0"/>
      <w:marBottom w:val="0"/>
      <w:divBdr>
        <w:top w:val="none" w:sz="0" w:space="0" w:color="auto"/>
        <w:left w:val="none" w:sz="0" w:space="0" w:color="auto"/>
        <w:bottom w:val="none" w:sz="0" w:space="0" w:color="auto"/>
        <w:right w:val="none" w:sz="0" w:space="0" w:color="auto"/>
      </w:divBdr>
    </w:div>
    <w:div w:id="50345920">
      <w:bodyDiv w:val="1"/>
      <w:marLeft w:val="0"/>
      <w:marRight w:val="0"/>
      <w:marTop w:val="0"/>
      <w:marBottom w:val="0"/>
      <w:divBdr>
        <w:top w:val="none" w:sz="0" w:space="0" w:color="auto"/>
        <w:left w:val="none" w:sz="0" w:space="0" w:color="auto"/>
        <w:bottom w:val="none" w:sz="0" w:space="0" w:color="auto"/>
        <w:right w:val="none" w:sz="0" w:space="0" w:color="auto"/>
      </w:divBdr>
    </w:div>
    <w:div w:id="52043025">
      <w:bodyDiv w:val="1"/>
      <w:marLeft w:val="0"/>
      <w:marRight w:val="0"/>
      <w:marTop w:val="0"/>
      <w:marBottom w:val="0"/>
      <w:divBdr>
        <w:top w:val="none" w:sz="0" w:space="0" w:color="auto"/>
        <w:left w:val="none" w:sz="0" w:space="0" w:color="auto"/>
        <w:bottom w:val="none" w:sz="0" w:space="0" w:color="auto"/>
        <w:right w:val="none" w:sz="0" w:space="0" w:color="auto"/>
      </w:divBdr>
    </w:div>
    <w:div w:id="61948348">
      <w:bodyDiv w:val="1"/>
      <w:marLeft w:val="0"/>
      <w:marRight w:val="0"/>
      <w:marTop w:val="0"/>
      <w:marBottom w:val="0"/>
      <w:divBdr>
        <w:top w:val="none" w:sz="0" w:space="0" w:color="auto"/>
        <w:left w:val="none" w:sz="0" w:space="0" w:color="auto"/>
        <w:bottom w:val="none" w:sz="0" w:space="0" w:color="auto"/>
        <w:right w:val="none" w:sz="0" w:space="0" w:color="auto"/>
      </w:divBdr>
    </w:div>
    <w:div w:id="63340149">
      <w:bodyDiv w:val="1"/>
      <w:marLeft w:val="0"/>
      <w:marRight w:val="0"/>
      <w:marTop w:val="0"/>
      <w:marBottom w:val="0"/>
      <w:divBdr>
        <w:top w:val="none" w:sz="0" w:space="0" w:color="auto"/>
        <w:left w:val="none" w:sz="0" w:space="0" w:color="auto"/>
        <w:bottom w:val="none" w:sz="0" w:space="0" w:color="auto"/>
        <w:right w:val="none" w:sz="0" w:space="0" w:color="auto"/>
      </w:divBdr>
    </w:div>
    <w:div w:id="67927521">
      <w:bodyDiv w:val="1"/>
      <w:marLeft w:val="0"/>
      <w:marRight w:val="0"/>
      <w:marTop w:val="0"/>
      <w:marBottom w:val="0"/>
      <w:divBdr>
        <w:top w:val="none" w:sz="0" w:space="0" w:color="auto"/>
        <w:left w:val="none" w:sz="0" w:space="0" w:color="auto"/>
        <w:bottom w:val="none" w:sz="0" w:space="0" w:color="auto"/>
        <w:right w:val="none" w:sz="0" w:space="0" w:color="auto"/>
      </w:divBdr>
    </w:div>
    <w:div w:id="72624431">
      <w:bodyDiv w:val="1"/>
      <w:marLeft w:val="0"/>
      <w:marRight w:val="0"/>
      <w:marTop w:val="0"/>
      <w:marBottom w:val="0"/>
      <w:divBdr>
        <w:top w:val="none" w:sz="0" w:space="0" w:color="auto"/>
        <w:left w:val="none" w:sz="0" w:space="0" w:color="auto"/>
        <w:bottom w:val="none" w:sz="0" w:space="0" w:color="auto"/>
        <w:right w:val="none" w:sz="0" w:space="0" w:color="auto"/>
      </w:divBdr>
      <w:divsChild>
        <w:div w:id="1762871371">
          <w:marLeft w:val="0"/>
          <w:marRight w:val="0"/>
          <w:marTop w:val="0"/>
          <w:marBottom w:val="0"/>
          <w:divBdr>
            <w:top w:val="none" w:sz="0" w:space="0" w:color="auto"/>
            <w:left w:val="none" w:sz="0" w:space="0" w:color="auto"/>
            <w:bottom w:val="none" w:sz="0" w:space="0" w:color="auto"/>
            <w:right w:val="none" w:sz="0" w:space="0" w:color="auto"/>
          </w:divBdr>
          <w:divsChild>
            <w:div w:id="421101483">
              <w:marLeft w:val="0"/>
              <w:marRight w:val="0"/>
              <w:marTop w:val="0"/>
              <w:marBottom w:val="0"/>
              <w:divBdr>
                <w:top w:val="none" w:sz="0" w:space="0" w:color="auto"/>
                <w:left w:val="none" w:sz="0" w:space="0" w:color="auto"/>
                <w:bottom w:val="none" w:sz="0" w:space="0" w:color="auto"/>
                <w:right w:val="none" w:sz="0" w:space="0" w:color="auto"/>
              </w:divBdr>
              <w:divsChild>
                <w:div w:id="14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1811">
      <w:bodyDiv w:val="1"/>
      <w:marLeft w:val="0"/>
      <w:marRight w:val="0"/>
      <w:marTop w:val="0"/>
      <w:marBottom w:val="0"/>
      <w:divBdr>
        <w:top w:val="none" w:sz="0" w:space="0" w:color="auto"/>
        <w:left w:val="none" w:sz="0" w:space="0" w:color="auto"/>
        <w:bottom w:val="none" w:sz="0" w:space="0" w:color="auto"/>
        <w:right w:val="none" w:sz="0" w:space="0" w:color="auto"/>
      </w:divBdr>
    </w:div>
    <w:div w:id="87971278">
      <w:bodyDiv w:val="1"/>
      <w:marLeft w:val="0"/>
      <w:marRight w:val="0"/>
      <w:marTop w:val="0"/>
      <w:marBottom w:val="0"/>
      <w:divBdr>
        <w:top w:val="none" w:sz="0" w:space="0" w:color="auto"/>
        <w:left w:val="none" w:sz="0" w:space="0" w:color="auto"/>
        <w:bottom w:val="none" w:sz="0" w:space="0" w:color="auto"/>
        <w:right w:val="none" w:sz="0" w:space="0" w:color="auto"/>
      </w:divBdr>
    </w:div>
    <w:div w:id="94711799">
      <w:bodyDiv w:val="1"/>
      <w:marLeft w:val="0"/>
      <w:marRight w:val="0"/>
      <w:marTop w:val="0"/>
      <w:marBottom w:val="0"/>
      <w:divBdr>
        <w:top w:val="none" w:sz="0" w:space="0" w:color="auto"/>
        <w:left w:val="none" w:sz="0" w:space="0" w:color="auto"/>
        <w:bottom w:val="none" w:sz="0" w:space="0" w:color="auto"/>
        <w:right w:val="none" w:sz="0" w:space="0" w:color="auto"/>
      </w:divBdr>
    </w:div>
    <w:div w:id="99957265">
      <w:bodyDiv w:val="1"/>
      <w:marLeft w:val="0"/>
      <w:marRight w:val="0"/>
      <w:marTop w:val="0"/>
      <w:marBottom w:val="0"/>
      <w:divBdr>
        <w:top w:val="none" w:sz="0" w:space="0" w:color="auto"/>
        <w:left w:val="none" w:sz="0" w:space="0" w:color="auto"/>
        <w:bottom w:val="none" w:sz="0" w:space="0" w:color="auto"/>
        <w:right w:val="none" w:sz="0" w:space="0" w:color="auto"/>
      </w:divBdr>
    </w:div>
    <w:div w:id="105664748">
      <w:bodyDiv w:val="1"/>
      <w:marLeft w:val="0"/>
      <w:marRight w:val="0"/>
      <w:marTop w:val="0"/>
      <w:marBottom w:val="0"/>
      <w:divBdr>
        <w:top w:val="none" w:sz="0" w:space="0" w:color="auto"/>
        <w:left w:val="none" w:sz="0" w:space="0" w:color="auto"/>
        <w:bottom w:val="none" w:sz="0" w:space="0" w:color="auto"/>
        <w:right w:val="none" w:sz="0" w:space="0" w:color="auto"/>
      </w:divBdr>
    </w:div>
    <w:div w:id="106240864">
      <w:bodyDiv w:val="1"/>
      <w:marLeft w:val="0"/>
      <w:marRight w:val="0"/>
      <w:marTop w:val="0"/>
      <w:marBottom w:val="0"/>
      <w:divBdr>
        <w:top w:val="none" w:sz="0" w:space="0" w:color="auto"/>
        <w:left w:val="none" w:sz="0" w:space="0" w:color="auto"/>
        <w:bottom w:val="none" w:sz="0" w:space="0" w:color="auto"/>
        <w:right w:val="none" w:sz="0" w:space="0" w:color="auto"/>
      </w:divBdr>
      <w:divsChild>
        <w:div w:id="831068222">
          <w:marLeft w:val="0"/>
          <w:marRight w:val="0"/>
          <w:marTop w:val="0"/>
          <w:marBottom w:val="0"/>
          <w:divBdr>
            <w:top w:val="none" w:sz="0" w:space="0" w:color="auto"/>
            <w:left w:val="none" w:sz="0" w:space="0" w:color="auto"/>
            <w:bottom w:val="none" w:sz="0" w:space="0" w:color="auto"/>
            <w:right w:val="none" w:sz="0" w:space="0" w:color="auto"/>
          </w:divBdr>
        </w:div>
      </w:divsChild>
    </w:div>
    <w:div w:id="112869564">
      <w:bodyDiv w:val="1"/>
      <w:marLeft w:val="0"/>
      <w:marRight w:val="0"/>
      <w:marTop w:val="0"/>
      <w:marBottom w:val="0"/>
      <w:divBdr>
        <w:top w:val="none" w:sz="0" w:space="0" w:color="auto"/>
        <w:left w:val="none" w:sz="0" w:space="0" w:color="auto"/>
        <w:bottom w:val="none" w:sz="0" w:space="0" w:color="auto"/>
        <w:right w:val="none" w:sz="0" w:space="0" w:color="auto"/>
      </w:divBdr>
    </w:div>
    <w:div w:id="113603796">
      <w:bodyDiv w:val="1"/>
      <w:marLeft w:val="0"/>
      <w:marRight w:val="0"/>
      <w:marTop w:val="0"/>
      <w:marBottom w:val="0"/>
      <w:divBdr>
        <w:top w:val="none" w:sz="0" w:space="0" w:color="auto"/>
        <w:left w:val="none" w:sz="0" w:space="0" w:color="auto"/>
        <w:bottom w:val="none" w:sz="0" w:space="0" w:color="auto"/>
        <w:right w:val="none" w:sz="0" w:space="0" w:color="auto"/>
      </w:divBdr>
    </w:div>
    <w:div w:id="119110724">
      <w:bodyDiv w:val="1"/>
      <w:marLeft w:val="0"/>
      <w:marRight w:val="0"/>
      <w:marTop w:val="0"/>
      <w:marBottom w:val="0"/>
      <w:divBdr>
        <w:top w:val="none" w:sz="0" w:space="0" w:color="auto"/>
        <w:left w:val="none" w:sz="0" w:space="0" w:color="auto"/>
        <w:bottom w:val="none" w:sz="0" w:space="0" w:color="auto"/>
        <w:right w:val="none" w:sz="0" w:space="0" w:color="auto"/>
      </w:divBdr>
    </w:div>
    <w:div w:id="131101146">
      <w:bodyDiv w:val="1"/>
      <w:marLeft w:val="0"/>
      <w:marRight w:val="0"/>
      <w:marTop w:val="0"/>
      <w:marBottom w:val="0"/>
      <w:divBdr>
        <w:top w:val="none" w:sz="0" w:space="0" w:color="auto"/>
        <w:left w:val="none" w:sz="0" w:space="0" w:color="auto"/>
        <w:bottom w:val="none" w:sz="0" w:space="0" w:color="auto"/>
        <w:right w:val="none" w:sz="0" w:space="0" w:color="auto"/>
      </w:divBdr>
    </w:div>
    <w:div w:id="131869822">
      <w:bodyDiv w:val="1"/>
      <w:marLeft w:val="0"/>
      <w:marRight w:val="0"/>
      <w:marTop w:val="0"/>
      <w:marBottom w:val="0"/>
      <w:divBdr>
        <w:top w:val="none" w:sz="0" w:space="0" w:color="auto"/>
        <w:left w:val="none" w:sz="0" w:space="0" w:color="auto"/>
        <w:bottom w:val="none" w:sz="0" w:space="0" w:color="auto"/>
        <w:right w:val="none" w:sz="0" w:space="0" w:color="auto"/>
      </w:divBdr>
    </w:div>
    <w:div w:id="132991572">
      <w:bodyDiv w:val="1"/>
      <w:marLeft w:val="0"/>
      <w:marRight w:val="0"/>
      <w:marTop w:val="0"/>
      <w:marBottom w:val="0"/>
      <w:divBdr>
        <w:top w:val="none" w:sz="0" w:space="0" w:color="auto"/>
        <w:left w:val="none" w:sz="0" w:space="0" w:color="auto"/>
        <w:bottom w:val="none" w:sz="0" w:space="0" w:color="auto"/>
        <w:right w:val="none" w:sz="0" w:space="0" w:color="auto"/>
      </w:divBdr>
    </w:div>
    <w:div w:id="135032882">
      <w:bodyDiv w:val="1"/>
      <w:marLeft w:val="0"/>
      <w:marRight w:val="0"/>
      <w:marTop w:val="0"/>
      <w:marBottom w:val="0"/>
      <w:divBdr>
        <w:top w:val="none" w:sz="0" w:space="0" w:color="auto"/>
        <w:left w:val="none" w:sz="0" w:space="0" w:color="auto"/>
        <w:bottom w:val="none" w:sz="0" w:space="0" w:color="auto"/>
        <w:right w:val="none" w:sz="0" w:space="0" w:color="auto"/>
      </w:divBdr>
    </w:div>
    <w:div w:id="143739064">
      <w:bodyDiv w:val="1"/>
      <w:marLeft w:val="0"/>
      <w:marRight w:val="0"/>
      <w:marTop w:val="0"/>
      <w:marBottom w:val="0"/>
      <w:divBdr>
        <w:top w:val="none" w:sz="0" w:space="0" w:color="auto"/>
        <w:left w:val="none" w:sz="0" w:space="0" w:color="auto"/>
        <w:bottom w:val="none" w:sz="0" w:space="0" w:color="auto"/>
        <w:right w:val="none" w:sz="0" w:space="0" w:color="auto"/>
      </w:divBdr>
    </w:div>
    <w:div w:id="146750272">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6848926">
      <w:bodyDiv w:val="1"/>
      <w:marLeft w:val="0"/>
      <w:marRight w:val="0"/>
      <w:marTop w:val="0"/>
      <w:marBottom w:val="0"/>
      <w:divBdr>
        <w:top w:val="none" w:sz="0" w:space="0" w:color="auto"/>
        <w:left w:val="none" w:sz="0" w:space="0" w:color="auto"/>
        <w:bottom w:val="none" w:sz="0" w:space="0" w:color="auto"/>
        <w:right w:val="none" w:sz="0" w:space="0" w:color="auto"/>
      </w:divBdr>
    </w:div>
    <w:div w:id="161898257">
      <w:bodyDiv w:val="1"/>
      <w:marLeft w:val="0"/>
      <w:marRight w:val="0"/>
      <w:marTop w:val="0"/>
      <w:marBottom w:val="0"/>
      <w:divBdr>
        <w:top w:val="none" w:sz="0" w:space="0" w:color="auto"/>
        <w:left w:val="none" w:sz="0" w:space="0" w:color="auto"/>
        <w:bottom w:val="none" w:sz="0" w:space="0" w:color="auto"/>
        <w:right w:val="none" w:sz="0" w:space="0" w:color="auto"/>
      </w:divBdr>
    </w:div>
    <w:div w:id="173768564">
      <w:bodyDiv w:val="1"/>
      <w:marLeft w:val="0"/>
      <w:marRight w:val="0"/>
      <w:marTop w:val="0"/>
      <w:marBottom w:val="0"/>
      <w:divBdr>
        <w:top w:val="none" w:sz="0" w:space="0" w:color="auto"/>
        <w:left w:val="none" w:sz="0" w:space="0" w:color="auto"/>
        <w:bottom w:val="none" w:sz="0" w:space="0" w:color="auto"/>
        <w:right w:val="none" w:sz="0" w:space="0" w:color="auto"/>
      </w:divBdr>
    </w:div>
    <w:div w:id="178741512">
      <w:bodyDiv w:val="1"/>
      <w:marLeft w:val="0"/>
      <w:marRight w:val="0"/>
      <w:marTop w:val="0"/>
      <w:marBottom w:val="0"/>
      <w:divBdr>
        <w:top w:val="none" w:sz="0" w:space="0" w:color="auto"/>
        <w:left w:val="none" w:sz="0" w:space="0" w:color="auto"/>
        <w:bottom w:val="none" w:sz="0" w:space="0" w:color="auto"/>
        <w:right w:val="none" w:sz="0" w:space="0" w:color="auto"/>
      </w:divBdr>
    </w:div>
    <w:div w:id="185294925">
      <w:bodyDiv w:val="1"/>
      <w:marLeft w:val="0"/>
      <w:marRight w:val="0"/>
      <w:marTop w:val="0"/>
      <w:marBottom w:val="0"/>
      <w:divBdr>
        <w:top w:val="none" w:sz="0" w:space="0" w:color="auto"/>
        <w:left w:val="none" w:sz="0" w:space="0" w:color="auto"/>
        <w:bottom w:val="none" w:sz="0" w:space="0" w:color="auto"/>
        <w:right w:val="none" w:sz="0" w:space="0" w:color="auto"/>
      </w:divBdr>
    </w:div>
    <w:div w:id="187765384">
      <w:bodyDiv w:val="1"/>
      <w:marLeft w:val="0"/>
      <w:marRight w:val="0"/>
      <w:marTop w:val="0"/>
      <w:marBottom w:val="0"/>
      <w:divBdr>
        <w:top w:val="none" w:sz="0" w:space="0" w:color="auto"/>
        <w:left w:val="none" w:sz="0" w:space="0" w:color="auto"/>
        <w:bottom w:val="none" w:sz="0" w:space="0" w:color="auto"/>
        <w:right w:val="none" w:sz="0" w:space="0" w:color="auto"/>
      </w:divBdr>
    </w:div>
    <w:div w:id="188566854">
      <w:bodyDiv w:val="1"/>
      <w:marLeft w:val="0"/>
      <w:marRight w:val="0"/>
      <w:marTop w:val="0"/>
      <w:marBottom w:val="0"/>
      <w:divBdr>
        <w:top w:val="none" w:sz="0" w:space="0" w:color="auto"/>
        <w:left w:val="none" w:sz="0" w:space="0" w:color="auto"/>
        <w:bottom w:val="none" w:sz="0" w:space="0" w:color="auto"/>
        <w:right w:val="none" w:sz="0" w:space="0" w:color="auto"/>
      </w:divBdr>
    </w:div>
    <w:div w:id="193925922">
      <w:bodyDiv w:val="1"/>
      <w:marLeft w:val="0"/>
      <w:marRight w:val="0"/>
      <w:marTop w:val="0"/>
      <w:marBottom w:val="0"/>
      <w:divBdr>
        <w:top w:val="none" w:sz="0" w:space="0" w:color="auto"/>
        <w:left w:val="none" w:sz="0" w:space="0" w:color="auto"/>
        <w:bottom w:val="none" w:sz="0" w:space="0" w:color="auto"/>
        <w:right w:val="none" w:sz="0" w:space="0" w:color="auto"/>
      </w:divBdr>
      <w:divsChild>
        <w:div w:id="1616523544">
          <w:marLeft w:val="0"/>
          <w:marRight w:val="0"/>
          <w:marTop w:val="0"/>
          <w:marBottom w:val="0"/>
          <w:divBdr>
            <w:top w:val="none" w:sz="0" w:space="0" w:color="auto"/>
            <w:left w:val="none" w:sz="0" w:space="0" w:color="auto"/>
            <w:bottom w:val="none" w:sz="0" w:space="0" w:color="auto"/>
            <w:right w:val="none" w:sz="0" w:space="0" w:color="auto"/>
          </w:divBdr>
          <w:divsChild>
            <w:div w:id="989485335">
              <w:marLeft w:val="0"/>
              <w:marRight w:val="0"/>
              <w:marTop w:val="0"/>
              <w:marBottom w:val="0"/>
              <w:divBdr>
                <w:top w:val="none" w:sz="0" w:space="0" w:color="auto"/>
                <w:left w:val="none" w:sz="0" w:space="0" w:color="auto"/>
                <w:bottom w:val="none" w:sz="0" w:space="0" w:color="auto"/>
                <w:right w:val="none" w:sz="0" w:space="0" w:color="auto"/>
              </w:divBdr>
              <w:divsChild>
                <w:div w:id="290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3449">
      <w:bodyDiv w:val="1"/>
      <w:marLeft w:val="0"/>
      <w:marRight w:val="0"/>
      <w:marTop w:val="0"/>
      <w:marBottom w:val="0"/>
      <w:divBdr>
        <w:top w:val="none" w:sz="0" w:space="0" w:color="auto"/>
        <w:left w:val="none" w:sz="0" w:space="0" w:color="auto"/>
        <w:bottom w:val="none" w:sz="0" w:space="0" w:color="auto"/>
        <w:right w:val="none" w:sz="0" w:space="0" w:color="auto"/>
      </w:divBdr>
    </w:div>
    <w:div w:id="203372873">
      <w:bodyDiv w:val="1"/>
      <w:marLeft w:val="0"/>
      <w:marRight w:val="0"/>
      <w:marTop w:val="0"/>
      <w:marBottom w:val="0"/>
      <w:divBdr>
        <w:top w:val="none" w:sz="0" w:space="0" w:color="auto"/>
        <w:left w:val="none" w:sz="0" w:space="0" w:color="auto"/>
        <w:bottom w:val="none" w:sz="0" w:space="0" w:color="auto"/>
        <w:right w:val="none" w:sz="0" w:space="0" w:color="auto"/>
      </w:divBdr>
    </w:div>
    <w:div w:id="206532567">
      <w:bodyDiv w:val="1"/>
      <w:marLeft w:val="0"/>
      <w:marRight w:val="0"/>
      <w:marTop w:val="0"/>
      <w:marBottom w:val="0"/>
      <w:divBdr>
        <w:top w:val="none" w:sz="0" w:space="0" w:color="auto"/>
        <w:left w:val="none" w:sz="0" w:space="0" w:color="auto"/>
        <w:bottom w:val="none" w:sz="0" w:space="0" w:color="auto"/>
        <w:right w:val="none" w:sz="0" w:space="0" w:color="auto"/>
      </w:divBdr>
    </w:div>
    <w:div w:id="208959993">
      <w:bodyDiv w:val="1"/>
      <w:marLeft w:val="0"/>
      <w:marRight w:val="0"/>
      <w:marTop w:val="0"/>
      <w:marBottom w:val="0"/>
      <w:divBdr>
        <w:top w:val="none" w:sz="0" w:space="0" w:color="auto"/>
        <w:left w:val="none" w:sz="0" w:space="0" w:color="auto"/>
        <w:bottom w:val="none" w:sz="0" w:space="0" w:color="auto"/>
        <w:right w:val="none" w:sz="0" w:space="0" w:color="auto"/>
      </w:divBdr>
    </w:div>
    <w:div w:id="213391599">
      <w:bodyDiv w:val="1"/>
      <w:marLeft w:val="0"/>
      <w:marRight w:val="0"/>
      <w:marTop w:val="0"/>
      <w:marBottom w:val="0"/>
      <w:divBdr>
        <w:top w:val="none" w:sz="0" w:space="0" w:color="auto"/>
        <w:left w:val="none" w:sz="0" w:space="0" w:color="auto"/>
        <w:bottom w:val="none" w:sz="0" w:space="0" w:color="auto"/>
        <w:right w:val="none" w:sz="0" w:space="0" w:color="auto"/>
      </w:divBdr>
    </w:div>
    <w:div w:id="216669757">
      <w:bodyDiv w:val="1"/>
      <w:marLeft w:val="0"/>
      <w:marRight w:val="0"/>
      <w:marTop w:val="0"/>
      <w:marBottom w:val="0"/>
      <w:divBdr>
        <w:top w:val="none" w:sz="0" w:space="0" w:color="auto"/>
        <w:left w:val="none" w:sz="0" w:space="0" w:color="auto"/>
        <w:bottom w:val="none" w:sz="0" w:space="0" w:color="auto"/>
        <w:right w:val="none" w:sz="0" w:space="0" w:color="auto"/>
      </w:divBdr>
      <w:divsChild>
        <w:div w:id="102464116">
          <w:marLeft w:val="0"/>
          <w:marRight w:val="0"/>
          <w:marTop w:val="0"/>
          <w:marBottom w:val="0"/>
          <w:divBdr>
            <w:top w:val="none" w:sz="0" w:space="0" w:color="auto"/>
            <w:left w:val="none" w:sz="0" w:space="0" w:color="auto"/>
            <w:bottom w:val="none" w:sz="0" w:space="0" w:color="auto"/>
            <w:right w:val="none" w:sz="0" w:space="0" w:color="auto"/>
          </w:divBdr>
        </w:div>
        <w:div w:id="1567763949">
          <w:marLeft w:val="0"/>
          <w:marRight w:val="0"/>
          <w:marTop w:val="0"/>
          <w:marBottom w:val="0"/>
          <w:divBdr>
            <w:top w:val="none" w:sz="0" w:space="0" w:color="auto"/>
            <w:left w:val="none" w:sz="0" w:space="0" w:color="auto"/>
            <w:bottom w:val="none" w:sz="0" w:space="0" w:color="auto"/>
            <w:right w:val="none" w:sz="0" w:space="0" w:color="auto"/>
          </w:divBdr>
        </w:div>
        <w:div w:id="1755738399">
          <w:marLeft w:val="0"/>
          <w:marRight w:val="0"/>
          <w:marTop w:val="0"/>
          <w:marBottom w:val="0"/>
          <w:divBdr>
            <w:top w:val="single" w:sz="24" w:space="0" w:color="DCDCDC"/>
            <w:left w:val="none" w:sz="0" w:space="0" w:color="auto"/>
            <w:bottom w:val="none" w:sz="0" w:space="0" w:color="auto"/>
            <w:right w:val="none" w:sz="0" w:space="0" w:color="auto"/>
          </w:divBdr>
        </w:div>
        <w:div w:id="1623220332">
          <w:marLeft w:val="0"/>
          <w:marRight w:val="0"/>
          <w:marTop w:val="0"/>
          <w:marBottom w:val="0"/>
          <w:divBdr>
            <w:top w:val="none" w:sz="0" w:space="0" w:color="auto"/>
            <w:left w:val="none" w:sz="0" w:space="0" w:color="auto"/>
            <w:bottom w:val="none" w:sz="0" w:space="0" w:color="auto"/>
            <w:right w:val="none" w:sz="0" w:space="0" w:color="auto"/>
          </w:divBdr>
          <w:divsChild>
            <w:div w:id="1283271422">
              <w:marLeft w:val="0"/>
              <w:marRight w:val="0"/>
              <w:marTop w:val="0"/>
              <w:marBottom w:val="0"/>
              <w:divBdr>
                <w:top w:val="none" w:sz="0" w:space="0" w:color="auto"/>
                <w:left w:val="none" w:sz="0" w:space="0" w:color="auto"/>
                <w:bottom w:val="none" w:sz="0" w:space="0" w:color="auto"/>
                <w:right w:val="none" w:sz="0" w:space="0" w:color="auto"/>
              </w:divBdr>
              <w:divsChild>
                <w:div w:id="1250887382">
                  <w:marLeft w:val="0"/>
                  <w:marRight w:val="0"/>
                  <w:marTop w:val="0"/>
                  <w:marBottom w:val="0"/>
                  <w:divBdr>
                    <w:top w:val="none" w:sz="0" w:space="0" w:color="auto"/>
                    <w:left w:val="none" w:sz="0" w:space="0" w:color="auto"/>
                    <w:bottom w:val="none" w:sz="0" w:space="0" w:color="auto"/>
                    <w:right w:val="none" w:sz="0" w:space="0" w:color="auto"/>
                  </w:divBdr>
                </w:div>
                <w:div w:id="1241451874">
                  <w:marLeft w:val="0"/>
                  <w:marRight w:val="0"/>
                  <w:marTop w:val="0"/>
                  <w:marBottom w:val="0"/>
                  <w:divBdr>
                    <w:top w:val="none" w:sz="0" w:space="0" w:color="auto"/>
                    <w:left w:val="none" w:sz="0" w:space="0" w:color="auto"/>
                    <w:bottom w:val="none" w:sz="0" w:space="0" w:color="auto"/>
                    <w:right w:val="none" w:sz="0" w:space="0" w:color="auto"/>
                  </w:divBdr>
                </w:div>
                <w:div w:id="19624867">
                  <w:marLeft w:val="0"/>
                  <w:marRight w:val="0"/>
                  <w:marTop w:val="0"/>
                  <w:marBottom w:val="0"/>
                  <w:divBdr>
                    <w:top w:val="none" w:sz="0" w:space="0" w:color="auto"/>
                    <w:left w:val="none" w:sz="0" w:space="0" w:color="auto"/>
                    <w:bottom w:val="none" w:sz="0" w:space="0" w:color="auto"/>
                    <w:right w:val="none" w:sz="0" w:space="0" w:color="auto"/>
                  </w:divBdr>
                  <w:divsChild>
                    <w:div w:id="97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8274">
          <w:marLeft w:val="0"/>
          <w:marRight w:val="0"/>
          <w:marTop w:val="0"/>
          <w:marBottom w:val="0"/>
          <w:divBdr>
            <w:top w:val="none" w:sz="0" w:space="0" w:color="auto"/>
            <w:left w:val="none" w:sz="0" w:space="0" w:color="auto"/>
            <w:bottom w:val="none" w:sz="0" w:space="0" w:color="auto"/>
            <w:right w:val="none" w:sz="0" w:space="0" w:color="auto"/>
          </w:divBdr>
        </w:div>
        <w:div w:id="1590964352">
          <w:marLeft w:val="0"/>
          <w:marRight w:val="0"/>
          <w:marTop w:val="0"/>
          <w:marBottom w:val="0"/>
          <w:divBdr>
            <w:top w:val="none" w:sz="0" w:space="0" w:color="auto"/>
            <w:left w:val="none" w:sz="0" w:space="0" w:color="auto"/>
            <w:bottom w:val="none" w:sz="0" w:space="0" w:color="auto"/>
            <w:right w:val="none" w:sz="0" w:space="0" w:color="auto"/>
          </w:divBdr>
        </w:div>
        <w:div w:id="590117046">
          <w:marLeft w:val="0"/>
          <w:marRight w:val="0"/>
          <w:marTop w:val="0"/>
          <w:marBottom w:val="0"/>
          <w:divBdr>
            <w:top w:val="single" w:sz="24" w:space="0" w:color="DCDCDC"/>
            <w:left w:val="none" w:sz="0" w:space="0" w:color="auto"/>
            <w:bottom w:val="none" w:sz="0" w:space="0" w:color="auto"/>
            <w:right w:val="none" w:sz="0" w:space="0" w:color="auto"/>
          </w:divBdr>
        </w:div>
        <w:div w:id="1350251914">
          <w:marLeft w:val="0"/>
          <w:marRight w:val="0"/>
          <w:marTop w:val="0"/>
          <w:marBottom w:val="0"/>
          <w:divBdr>
            <w:top w:val="none" w:sz="0" w:space="0" w:color="auto"/>
            <w:left w:val="none" w:sz="0" w:space="0" w:color="auto"/>
            <w:bottom w:val="none" w:sz="0" w:space="0" w:color="auto"/>
            <w:right w:val="none" w:sz="0" w:space="0" w:color="auto"/>
          </w:divBdr>
        </w:div>
        <w:div w:id="349458225">
          <w:marLeft w:val="0"/>
          <w:marRight w:val="0"/>
          <w:marTop w:val="0"/>
          <w:marBottom w:val="0"/>
          <w:divBdr>
            <w:top w:val="none" w:sz="0" w:space="0" w:color="auto"/>
            <w:left w:val="none" w:sz="0" w:space="0" w:color="auto"/>
            <w:bottom w:val="none" w:sz="0" w:space="0" w:color="auto"/>
            <w:right w:val="none" w:sz="0" w:space="0" w:color="auto"/>
          </w:divBdr>
        </w:div>
        <w:div w:id="689990750">
          <w:marLeft w:val="0"/>
          <w:marRight w:val="0"/>
          <w:marTop w:val="0"/>
          <w:marBottom w:val="0"/>
          <w:divBdr>
            <w:top w:val="single" w:sz="24" w:space="0" w:color="DCDCDC"/>
            <w:left w:val="none" w:sz="0" w:space="0" w:color="auto"/>
            <w:bottom w:val="none" w:sz="0" w:space="0" w:color="auto"/>
            <w:right w:val="none" w:sz="0" w:space="0" w:color="auto"/>
          </w:divBdr>
        </w:div>
        <w:div w:id="1148549958">
          <w:marLeft w:val="0"/>
          <w:marRight w:val="0"/>
          <w:marTop w:val="0"/>
          <w:marBottom w:val="0"/>
          <w:divBdr>
            <w:top w:val="none" w:sz="0" w:space="0" w:color="auto"/>
            <w:left w:val="none" w:sz="0" w:space="0" w:color="auto"/>
            <w:bottom w:val="none" w:sz="0" w:space="0" w:color="auto"/>
            <w:right w:val="none" w:sz="0" w:space="0" w:color="auto"/>
          </w:divBdr>
          <w:divsChild>
            <w:div w:id="2129231297">
              <w:marLeft w:val="0"/>
              <w:marRight w:val="0"/>
              <w:marTop w:val="0"/>
              <w:marBottom w:val="0"/>
              <w:divBdr>
                <w:top w:val="none" w:sz="0" w:space="0" w:color="auto"/>
                <w:left w:val="none" w:sz="0" w:space="0" w:color="auto"/>
                <w:bottom w:val="none" w:sz="0" w:space="0" w:color="auto"/>
                <w:right w:val="none" w:sz="0" w:space="0" w:color="auto"/>
              </w:divBdr>
              <w:divsChild>
                <w:div w:id="1998028689">
                  <w:marLeft w:val="0"/>
                  <w:marRight w:val="0"/>
                  <w:marTop w:val="0"/>
                  <w:marBottom w:val="0"/>
                  <w:divBdr>
                    <w:top w:val="none" w:sz="0" w:space="0" w:color="auto"/>
                    <w:left w:val="none" w:sz="0" w:space="0" w:color="auto"/>
                    <w:bottom w:val="none" w:sz="0" w:space="0" w:color="auto"/>
                    <w:right w:val="none" w:sz="0" w:space="0" w:color="auto"/>
                  </w:divBdr>
                </w:div>
              </w:divsChild>
            </w:div>
            <w:div w:id="2113696314">
              <w:marLeft w:val="0"/>
              <w:marRight w:val="0"/>
              <w:marTop w:val="0"/>
              <w:marBottom w:val="0"/>
              <w:divBdr>
                <w:top w:val="none" w:sz="0" w:space="0" w:color="auto"/>
                <w:left w:val="none" w:sz="0" w:space="0" w:color="auto"/>
                <w:bottom w:val="none" w:sz="0" w:space="0" w:color="auto"/>
                <w:right w:val="none" w:sz="0" w:space="0" w:color="auto"/>
              </w:divBdr>
            </w:div>
          </w:divsChild>
        </w:div>
        <w:div w:id="788548178">
          <w:marLeft w:val="0"/>
          <w:marRight w:val="0"/>
          <w:marTop w:val="0"/>
          <w:marBottom w:val="0"/>
          <w:divBdr>
            <w:top w:val="none" w:sz="0" w:space="0" w:color="auto"/>
            <w:left w:val="none" w:sz="0" w:space="0" w:color="auto"/>
            <w:bottom w:val="none" w:sz="0" w:space="0" w:color="auto"/>
            <w:right w:val="none" w:sz="0" w:space="0" w:color="auto"/>
          </w:divBdr>
        </w:div>
        <w:div w:id="1009067256">
          <w:marLeft w:val="0"/>
          <w:marRight w:val="0"/>
          <w:marTop w:val="0"/>
          <w:marBottom w:val="0"/>
          <w:divBdr>
            <w:top w:val="none" w:sz="0" w:space="0" w:color="auto"/>
            <w:left w:val="none" w:sz="0" w:space="0" w:color="auto"/>
            <w:bottom w:val="none" w:sz="0" w:space="0" w:color="auto"/>
            <w:right w:val="none" w:sz="0" w:space="0" w:color="auto"/>
          </w:divBdr>
        </w:div>
        <w:div w:id="1490442046">
          <w:marLeft w:val="0"/>
          <w:marRight w:val="0"/>
          <w:marTop w:val="0"/>
          <w:marBottom w:val="0"/>
          <w:divBdr>
            <w:top w:val="single" w:sz="24" w:space="0" w:color="DCDCDC"/>
            <w:left w:val="none" w:sz="0" w:space="0" w:color="auto"/>
            <w:bottom w:val="none" w:sz="0" w:space="0" w:color="auto"/>
            <w:right w:val="none" w:sz="0" w:space="0" w:color="auto"/>
          </w:divBdr>
        </w:div>
      </w:divsChild>
    </w:div>
    <w:div w:id="232356135">
      <w:bodyDiv w:val="1"/>
      <w:marLeft w:val="0"/>
      <w:marRight w:val="0"/>
      <w:marTop w:val="0"/>
      <w:marBottom w:val="0"/>
      <w:divBdr>
        <w:top w:val="none" w:sz="0" w:space="0" w:color="auto"/>
        <w:left w:val="none" w:sz="0" w:space="0" w:color="auto"/>
        <w:bottom w:val="none" w:sz="0" w:space="0" w:color="auto"/>
        <w:right w:val="none" w:sz="0" w:space="0" w:color="auto"/>
      </w:divBdr>
    </w:div>
    <w:div w:id="233857114">
      <w:bodyDiv w:val="1"/>
      <w:marLeft w:val="0"/>
      <w:marRight w:val="0"/>
      <w:marTop w:val="0"/>
      <w:marBottom w:val="0"/>
      <w:divBdr>
        <w:top w:val="none" w:sz="0" w:space="0" w:color="auto"/>
        <w:left w:val="none" w:sz="0" w:space="0" w:color="auto"/>
        <w:bottom w:val="none" w:sz="0" w:space="0" w:color="auto"/>
        <w:right w:val="none" w:sz="0" w:space="0" w:color="auto"/>
      </w:divBdr>
    </w:div>
    <w:div w:id="237130616">
      <w:bodyDiv w:val="1"/>
      <w:marLeft w:val="0"/>
      <w:marRight w:val="0"/>
      <w:marTop w:val="0"/>
      <w:marBottom w:val="0"/>
      <w:divBdr>
        <w:top w:val="none" w:sz="0" w:space="0" w:color="auto"/>
        <w:left w:val="none" w:sz="0" w:space="0" w:color="auto"/>
        <w:bottom w:val="none" w:sz="0" w:space="0" w:color="auto"/>
        <w:right w:val="none" w:sz="0" w:space="0" w:color="auto"/>
      </w:divBdr>
    </w:div>
    <w:div w:id="243995347">
      <w:bodyDiv w:val="1"/>
      <w:marLeft w:val="0"/>
      <w:marRight w:val="0"/>
      <w:marTop w:val="0"/>
      <w:marBottom w:val="0"/>
      <w:divBdr>
        <w:top w:val="none" w:sz="0" w:space="0" w:color="auto"/>
        <w:left w:val="none" w:sz="0" w:space="0" w:color="auto"/>
        <w:bottom w:val="none" w:sz="0" w:space="0" w:color="auto"/>
        <w:right w:val="none" w:sz="0" w:space="0" w:color="auto"/>
      </w:divBdr>
    </w:div>
    <w:div w:id="246233633">
      <w:bodyDiv w:val="1"/>
      <w:marLeft w:val="0"/>
      <w:marRight w:val="0"/>
      <w:marTop w:val="0"/>
      <w:marBottom w:val="0"/>
      <w:divBdr>
        <w:top w:val="none" w:sz="0" w:space="0" w:color="auto"/>
        <w:left w:val="none" w:sz="0" w:space="0" w:color="auto"/>
        <w:bottom w:val="none" w:sz="0" w:space="0" w:color="auto"/>
        <w:right w:val="none" w:sz="0" w:space="0" w:color="auto"/>
      </w:divBdr>
      <w:divsChild>
        <w:div w:id="880367242">
          <w:marLeft w:val="0"/>
          <w:marRight w:val="0"/>
          <w:marTop w:val="0"/>
          <w:marBottom w:val="0"/>
          <w:divBdr>
            <w:top w:val="none" w:sz="0" w:space="0" w:color="auto"/>
            <w:left w:val="none" w:sz="0" w:space="0" w:color="auto"/>
            <w:bottom w:val="none" w:sz="0" w:space="0" w:color="auto"/>
            <w:right w:val="none" w:sz="0" w:space="0" w:color="auto"/>
          </w:divBdr>
          <w:divsChild>
            <w:div w:id="1072388457">
              <w:marLeft w:val="0"/>
              <w:marRight w:val="0"/>
              <w:marTop w:val="0"/>
              <w:marBottom w:val="0"/>
              <w:divBdr>
                <w:top w:val="none" w:sz="0" w:space="0" w:color="auto"/>
                <w:left w:val="none" w:sz="0" w:space="0" w:color="auto"/>
                <w:bottom w:val="none" w:sz="0" w:space="0" w:color="auto"/>
                <w:right w:val="none" w:sz="0" w:space="0" w:color="auto"/>
              </w:divBdr>
              <w:divsChild>
                <w:div w:id="697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852538">
      <w:bodyDiv w:val="1"/>
      <w:marLeft w:val="0"/>
      <w:marRight w:val="0"/>
      <w:marTop w:val="0"/>
      <w:marBottom w:val="0"/>
      <w:divBdr>
        <w:top w:val="none" w:sz="0" w:space="0" w:color="auto"/>
        <w:left w:val="none" w:sz="0" w:space="0" w:color="auto"/>
        <w:bottom w:val="none" w:sz="0" w:space="0" w:color="auto"/>
        <w:right w:val="none" w:sz="0" w:space="0" w:color="auto"/>
      </w:divBdr>
      <w:divsChild>
        <w:div w:id="174463340">
          <w:marLeft w:val="0"/>
          <w:marRight w:val="0"/>
          <w:marTop w:val="192"/>
          <w:marBottom w:val="192"/>
          <w:divBdr>
            <w:top w:val="none" w:sz="0" w:space="0" w:color="auto"/>
            <w:left w:val="none" w:sz="0" w:space="0" w:color="auto"/>
            <w:bottom w:val="none" w:sz="0" w:space="0" w:color="auto"/>
            <w:right w:val="none" w:sz="0" w:space="0" w:color="auto"/>
          </w:divBdr>
          <w:divsChild>
            <w:div w:id="901212811">
              <w:marLeft w:val="0"/>
              <w:marRight w:val="0"/>
              <w:marTop w:val="0"/>
              <w:marBottom w:val="0"/>
              <w:divBdr>
                <w:top w:val="none" w:sz="0" w:space="0" w:color="auto"/>
                <w:left w:val="none" w:sz="0" w:space="0" w:color="auto"/>
                <w:bottom w:val="none" w:sz="0" w:space="0" w:color="auto"/>
                <w:right w:val="none" w:sz="0" w:space="0" w:color="auto"/>
              </w:divBdr>
            </w:div>
          </w:divsChild>
        </w:div>
        <w:div w:id="791704788">
          <w:marLeft w:val="0"/>
          <w:marRight w:val="0"/>
          <w:marTop w:val="0"/>
          <w:marBottom w:val="0"/>
          <w:divBdr>
            <w:top w:val="none" w:sz="0" w:space="0" w:color="auto"/>
            <w:left w:val="none" w:sz="0" w:space="0" w:color="auto"/>
            <w:bottom w:val="none" w:sz="0" w:space="0" w:color="auto"/>
            <w:right w:val="none" w:sz="0" w:space="0" w:color="auto"/>
          </w:divBdr>
        </w:div>
      </w:divsChild>
    </w:div>
    <w:div w:id="251084502">
      <w:bodyDiv w:val="1"/>
      <w:marLeft w:val="0"/>
      <w:marRight w:val="0"/>
      <w:marTop w:val="0"/>
      <w:marBottom w:val="0"/>
      <w:divBdr>
        <w:top w:val="none" w:sz="0" w:space="0" w:color="auto"/>
        <w:left w:val="none" w:sz="0" w:space="0" w:color="auto"/>
        <w:bottom w:val="none" w:sz="0" w:space="0" w:color="auto"/>
        <w:right w:val="none" w:sz="0" w:space="0" w:color="auto"/>
      </w:divBdr>
    </w:div>
    <w:div w:id="253367064">
      <w:bodyDiv w:val="1"/>
      <w:marLeft w:val="0"/>
      <w:marRight w:val="0"/>
      <w:marTop w:val="0"/>
      <w:marBottom w:val="0"/>
      <w:divBdr>
        <w:top w:val="none" w:sz="0" w:space="0" w:color="auto"/>
        <w:left w:val="none" w:sz="0" w:space="0" w:color="auto"/>
        <w:bottom w:val="none" w:sz="0" w:space="0" w:color="auto"/>
        <w:right w:val="none" w:sz="0" w:space="0" w:color="auto"/>
      </w:divBdr>
    </w:div>
    <w:div w:id="257254664">
      <w:bodyDiv w:val="1"/>
      <w:marLeft w:val="0"/>
      <w:marRight w:val="0"/>
      <w:marTop w:val="0"/>
      <w:marBottom w:val="0"/>
      <w:divBdr>
        <w:top w:val="none" w:sz="0" w:space="0" w:color="auto"/>
        <w:left w:val="none" w:sz="0" w:space="0" w:color="auto"/>
        <w:bottom w:val="none" w:sz="0" w:space="0" w:color="auto"/>
        <w:right w:val="none" w:sz="0" w:space="0" w:color="auto"/>
      </w:divBdr>
    </w:div>
    <w:div w:id="257569902">
      <w:bodyDiv w:val="1"/>
      <w:marLeft w:val="0"/>
      <w:marRight w:val="0"/>
      <w:marTop w:val="0"/>
      <w:marBottom w:val="0"/>
      <w:divBdr>
        <w:top w:val="none" w:sz="0" w:space="0" w:color="auto"/>
        <w:left w:val="none" w:sz="0" w:space="0" w:color="auto"/>
        <w:bottom w:val="none" w:sz="0" w:space="0" w:color="auto"/>
        <w:right w:val="none" w:sz="0" w:space="0" w:color="auto"/>
      </w:divBdr>
      <w:divsChild>
        <w:div w:id="185296704">
          <w:marLeft w:val="0"/>
          <w:marRight w:val="0"/>
          <w:marTop w:val="0"/>
          <w:marBottom w:val="0"/>
          <w:divBdr>
            <w:top w:val="none" w:sz="0" w:space="0" w:color="auto"/>
            <w:left w:val="none" w:sz="0" w:space="0" w:color="auto"/>
            <w:bottom w:val="none" w:sz="0" w:space="0" w:color="auto"/>
            <w:right w:val="none" w:sz="0" w:space="0" w:color="auto"/>
          </w:divBdr>
        </w:div>
        <w:div w:id="794564494">
          <w:marLeft w:val="0"/>
          <w:marRight w:val="0"/>
          <w:marTop w:val="0"/>
          <w:marBottom w:val="0"/>
          <w:divBdr>
            <w:top w:val="none" w:sz="0" w:space="0" w:color="auto"/>
            <w:left w:val="none" w:sz="0" w:space="0" w:color="auto"/>
            <w:bottom w:val="none" w:sz="0" w:space="0" w:color="auto"/>
            <w:right w:val="none" w:sz="0" w:space="0" w:color="auto"/>
          </w:divBdr>
        </w:div>
      </w:divsChild>
    </w:div>
    <w:div w:id="268897743">
      <w:bodyDiv w:val="1"/>
      <w:marLeft w:val="0"/>
      <w:marRight w:val="0"/>
      <w:marTop w:val="0"/>
      <w:marBottom w:val="0"/>
      <w:divBdr>
        <w:top w:val="none" w:sz="0" w:space="0" w:color="auto"/>
        <w:left w:val="none" w:sz="0" w:space="0" w:color="auto"/>
        <w:bottom w:val="none" w:sz="0" w:space="0" w:color="auto"/>
        <w:right w:val="none" w:sz="0" w:space="0" w:color="auto"/>
      </w:divBdr>
    </w:div>
    <w:div w:id="270211465">
      <w:bodyDiv w:val="1"/>
      <w:marLeft w:val="0"/>
      <w:marRight w:val="0"/>
      <w:marTop w:val="0"/>
      <w:marBottom w:val="0"/>
      <w:divBdr>
        <w:top w:val="none" w:sz="0" w:space="0" w:color="auto"/>
        <w:left w:val="none" w:sz="0" w:space="0" w:color="auto"/>
        <w:bottom w:val="none" w:sz="0" w:space="0" w:color="auto"/>
        <w:right w:val="none" w:sz="0" w:space="0" w:color="auto"/>
      </w:divBdr>
    </w:div>
    <w:div w:id="273026140">
      <w:bodyDiv w:val="1"/>
      <w:marLeft w:val="0"/>
      <w:marRight w:val="0"/>
      <w:marTop w:val="0"/>
      <w:marBottom w:val="0"/>
      <w:divBdr>
        <w:top w:val="none" w:sz="0" w:space="0" w:color="auto"/>
        <w:left w:val="none" w:sz="0" w:space="0" w:color="auto"/>
        <w:bottom w:val="none" w:sz="0" w:space="0" w:color="auto"/>
        <w:right w:val="none" w:sz="0" w:space="0" w:color="auto"/>
      </w:divBdr>
    </w:div>
    <w:div w:id="276639226">
      <w:bodyDiv w:val="1"/>
      <w:marLeft w:val="0"/>
      <w:marRight w:val="0"/>
      <w:marTop w:val="0"/>
      <w:marBottom w:val="0"/>
      <w:divBdr>
        <w:top w:val="none" w:sz="0" w:space="0" w:color="auto"/>
        <w:left w:val="none" w:sz="0" w:space="0" w:color="auto"/>
        <w:bottom w:val="none" w:sz="0" w:space="0" w:color="auto"/>
        <w:right w:val="none" w:sz="0" w:space="0" w:color="auto"/>
      </w:divBdr>
    </w:div>
    <w:div w:id="285044314">
      <w:bodyDiv w:val="1"/>
      <w:marLeft w:val="0"/>
      <w:marRight w:val="0"/>
      <w:marTop w:val="0"/>
      <w:marBottom w:val="0"/>
      <w:divBdr>
        <w:top w:val="none" w:sz="0" w:space="0" w:color="auto"/>
        <w:left w:val="none" w:sz="0" w:space="0" w:color="auto"/>
        <w:bottom w:val="none" w:sz="0" w:space="0" w:color="auto"/>
        <w:right w:val="none" w:sz="0" w:space="0" w:color="auto"/>
      </w:divBdr>
      <w:divsChild>
        <w:div w:id="1216046531">
          <w:marLeft w:val="0"/>
          <w:marRight w:val="0"/>
          <w:marTop w:val="0"/>
          <w:marBottom w:val="0"/>
          <w:divBdr>
            <w:top w:val="none" w:sz="0" w:space="0" w:color="auto"/>
            <w:left w:val="none" w:sz="0" w:space="0" w:color="auto"/>
            <w:bottom w:val="none" w:sz="0" w:space="0" w:color="auto"/>
            <w:right w:val="none" w:sz="0" w:space="0" w:color="auto"/>
          </w:divBdr>
        </w:div>
      </w:divsChild>
    </w:div>
    <w:div w:id="297417931">
      <w:bodyDiv w:val="1"/>
      <w:marLeft w:val="0"/>
      <w:marRight w:val="0"/>
      <w:marTop w:val="0"/>
      <w:marBottom w:val="0"/>
      <w:divBdr>
        <w:top w:val="none" w:sz="0" w:space="0" w:color="auto"/>
        <w:left w:val="none" w:sz="0" w:space="0" w:color="auto"/>
        <w:bottom w:val="none" w:sz="0" w:space="0" w:color="auto"/>
        <w:right w:val="none" w:sz="0" w:space="0" w:color="auto"/>
      </w:divBdr>
    </w:div>
    <w:div w:id="298583432">
      <w:bodyDiv w:val="1"/>
      <w:marLeft w:val="0"/>
      <w:marRight w:val="0"/>
      <w:marTop w:val="0"/>
      <w:marBottom w:val="0"/>
      <w:divBdr>
        <w:top w:val="none" w:sz="0" w:space="0" w:color="auto"/>
        <w:left w:val="none" w:sz="0" w:space="0" w:color="auto"/>
        <w:bottom w:val="none" w:sz="0" w:space="0" w:color="auto"/>
        <w:right w:val="none" w:sz="0" w:space="0" w:color="auto"/>
      </w:divBdr>
    </w:div>
    <w:div w:id="304050309">
      <w:bodyDiv w:val="1"/>
      <w:marLeft w:val="0"/>
      <w:marRight w:val="0"/>
      <w:marTop w:val="0"/>
      <w:marBottom w:val="0"/>
      <w:divBdr>
        <w:top w:val="none" w:sz="0" w:space="0" w:color="auto"/>
        <w:left w:val="none" w:sz="0" w:space="0" w:color="auto"/>
        <w:bottom w:val="none" w:sz="0" w:space="0" w:color="auto"/>
        <w:right w:val="none" w:sz="0" w:space="0" w:color="auto"/>
      </w:divBdr>
    </w:div>
    <w:div w:id="304699252">
      <w:bodyDiv w:val="1"/>
      <w:marLeft w:val="0"/>
      <w:marRight w:val="0"/>
      <w:marTop w:val="0"/>
      <w:marBottom w:val="0"/>
      <w:divBdr>
        <w:top w:val="none" w:sz="0" w:space="0" w:color="auto"/>
        <w:left w:val="none" w:sz="0" w:space="0" w:color="auto"/>
        <w:bottom w:val="none" w:sz="0" w:space="0" w:color="auto"/>
        <w:right w:val="none" w:sz="0" w:space="0" w:color="auto"/>
      </w:divBdr>
    </w:div>
    <w:div w:id="304701428">
      <w:bodyDiv w:val="1"/>
      <w:marLeft w:val="0"/>
      <w:marRight w:val="0"/>
      <w:marTop w:val="0"/>
      <w:marBottom w:val="0"/>
      <w:divBdr>
        <w:top w:val="none" w:sz="0" w:space="0" w:color="auto"/>
        <w:left w:val="none" w:sz="0" w:space="0" w:color="auto"/>
        <w:bottom w:val="none" w:sz="0" w:space="0" w:color="auto"/>
        <w:right w:val="none" w:sz="0" w:space="0" w:color="auto"/>
      </w:divBdr>
    </w:div>
    <w:div w:id="305352566">
      <w:bodyDiv w:val="1"/>
      <w:marLeft w:val="0"/>
      <w:marRight w:val="0"/>
      <w:marTop w:val="0"/>
      <w:marBottom w:val="0"/>
      <w:divBdr>
        <w:top w:val="none" w:sz="0" w:space="0" w:color="auto"/>
        <w:left w:val="none" w:sz="0" w:space="0" w:color="auto"/>
        <w:bottom w:val="none" w:sz="0" w:space="0" w:color="auto"/>
        <w:right w:val="none" w:sz="0" w:space="0" w:color="auto"/>
      </w:divBdr>
      <w:divsChild>
        <w:div w:id="984748427">
          <w:marLeft w:val="0"/>
          <w:marRight w:val="0"/>
          <w:marTop w:val="0"/>
          <w:marBottom w:val="0"/>
          <w:divBdr>
            <w:top w:val="none" w:sz="0" w:space="0" w:color="auto"/>
            <w:left w:val="none" w:sz="0" w:space="0" w:color="auto"/>
            <w:bottom w:val="none" w:sz="0" w:space="0" w:color="auto"/>
            <w:right w:val="none" w:sz="0" w:space="0" w:color="auto"/>
          </w:divBdr>
          <w:divsChild>
            <w:div w:id="708644850">
              <w:marLeft w:val="0"/>
              <w:marRight w:val="0"/>
              <w:marTop w:val="0"/>
              <w:marBottom w:val="0"/>
              <w:divBdr>
                <w:top w:val="none" w:sz="0" w:space="0" w:color="auto"/>
                <w:left w:val="none" w:sz="0" w:space="0" w:color="auto"/>
                <w:bottom w:val="none" w:sz="0" w:space="0" w:color="auto"/>
                <w:right w:val="none" w:sz="0" w:space="0" w:color="auto"/>
              </w:divBdr>
              <w:divsChild>
                <w:div w:id="485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4309">
      <w:bodyDiv w:val="1"/>
      <w:marLeft w:val="0"/>
      <w:marRight w:val="0"/>
      <w:marTop w:val="0"/>
      <w:marBottom w:val="0"/>
      <w:divBdr>
        <w:top w:val="none" w:sz="0" w:space="0" w:color="auto"/>
        <w:left w:val="none" w:sz="0" w:space="0" w:color="auto"/>
        <w:bottom w:val="none" w:sz="0" w:space="0" w:color="auto"/>
        <w:right w:val="none" w:sz="0" w:space="0" w:color="auto"/>
      </w:divBdr>
      <w:divsChild>
        <w:div w:id="1584492108">
          <w:marLeft w:val="0"/>
          <w:marRight w:val="0"/>
          <w:marTop w:val="0"/>
          <w:marBottom w:val="0"/>
          <w:divBdr>
            <w:top w:val="none" w:sz="0" w:space="0" w:color="auto"/>
            <w:left w:val="none" w:sz="0" w:space="0" w:color="auto"/>
            <w:bottom w:val="none" w:sz="0" w:space="0" w:color="auto"/>
            <w:right w:val="none" w:sz="0" w:space="0" w:color="auto"/>
          </w:divBdr>
          <w:divsChild>
            <w:div w:id="543250641">
              <w:marLeft w:val="0"/>
              <w:marRight w:val="0"/>
              <w:marTop w:val="0"/>
              <w:marBottom w:val="0"/>
              <w:divBdr>
                <w:top w:val="none" w:sz="0" w:space="0" w:color="auto"/>
                <w:left w:val="none" w:sz="0" w:space="0" w:color="auto"/>
                <w:bottom w:val="none" w:sz="0" w:space="0" w:color="auto"/>
                <w:right w:val="none" w:sz="0" w:space="0" w:color="auto"/>
              </w:divBdr>
              <w:divsChild>
                <w:div w:id="506866058">
                  <w:marLeft w:val="0"/>
                  <w:marRight w:val="0"/>
                  <w:marTop w:val="0"/>
                  <w:marBottom w:val="0"/>
                  <w:divBdr>
                    <w:top w:val="none" w:sz="0" w:space="0" w:color="auto"/>
                    <w:left w:val="none" w:sz="0" w:space="0" w:color="auto"/>
                    <w:bottom w:val="none" w:sz="0" w:space="0" w:color="auto"/>
                    <w:right w:val="none" w:sz="0" w:space="0" w:color="auto"/>
                  </w:divBdr>
                </w:div>
              </w:divsChild>
            </w:div>
            <w:div w:id="972756138">
              <w:marLeft w:val="0"/>
              <w:marRight w:val="0"/>
              <w:marTop w:val="0"/>
              <w:marBottom w:val="0"/>
              <w:divBdr>
                <w:top w:val="none" w:sz="0" w:space="0" w:color="auto"/>
                <w:left w:val="none" w:sz="0" w:space="0" w:color="auto"/>
                <w:bottom w:val="none" w:sz="0" w:space="0" w:color="auto"/>
                <w:right w:val="none" w:sz="0" w:space="0" w:color="auto"/>
              </w:divBdr>
              <w:divsChild>
                <w:div w:id="1923640389">
                  <w:marLeft w:val="0"/>
                  <w:marRight w:val="0"/>
                  <w:marTop w:val="0"/>
                  <w:marBottom w:val="0"/>
                  <w:divBdr>
                    <w:top w:val="none" w:sz="0" w:space="0" w:color="auto"/>
                    <w:left w:val="none" w:sz="0" w:space="0" w:color="auto"/>
                    <w:bottom w:val="none" w:sz="0" w:space="0" w:color="auto"/>
                    <w:right w:val="none" w:sz="0" w:space="0" w:color="auto"/>
                  </w:divBdr>
                </w:div>
              </w:divsChild>
            </w:div>
            <w:div w:id="46608720">
              <w:marLeft w:val="0"/>
              <w:marRight w:val="0"/>
              <w:marTop w:val="0"/>
              <w:marBottom w:val="0"/>
              <w:divBdr>
                <w:top w:val="none" w:sz="0" w:space="0" w:color="auto"/>
                <w:left w:val="none" w:sz="0" w:space="0" w:color="auto"/>
                <w:bottom w:val="none" w:sz="0" w:space="0" w:color="auto"/>
                <w:right w:val="none" w:sz="0" w:space="0" w:color="auto"/>
              </w:divBdr>
              <w:divsChild>
                <w:div w:id="1162625355">
                  <w:marLeft w:val="0"/>
                  <w:marRight w:val="0"/>
                  <w:marTop w:val="0"/>
                  <w:marBottom w:val="0"/>
                  <w:divBdr>
                    <w:top w:val="none" w:sz="0" w:space="0" w:color="auto"/>
                    <w:left w:val="none" w:sz="0" w:space="0" w:color="auto"/>
                    <w:bottom w:val="none" w:sz="0" w:space="0" w:color="auto"/>
                    <w:right w:val="none" w:sz="0" w:space="0" w:color="auto"/>
                  </w:divBdr>
                </w:div>
              </w:divsChild>
            </w:div>
            <w:div w:id="1557276076">
              <w:marLeft w:val="0"/>
              <w:marRight w:val="0"/>
              <w:marTop w:val="0"/>
              <w:marBottom w:val="0"/>
              <w:divBdr>
                <w:top w:val="none" w:sz="0" w:space="0" w:color="auto"/>
                <w:left w:val="none" w:sz="0" w:space="0" w:color="auto"/>
                <w:bottom w:val="none" w:sz="0" w:space="0" w:color="auto"/>
                <w:right w:val="none" w:sz="0" w:space="0" w:color="auto"/>
              </w:divBdr>
              <w:divsChild>
                <w:div w:id="1779714152">
                  <w:marLeft w:val="0"/>
                  <w:marRight w:val="0"/>
                  <w:marTop w:val="0"/>
                  <w:marBottom w:val="0"/>
                  <w:divBdr>
                    <w:top w:val="none" w:sz="0" w:space="0" w:color="auto"/>
                    <w:left w:val="none" w:sz="0" w:space="0" w:color="auto"/>
                    <w:bottom w:val="none" w:sz="0" w:space="0" w:color="auto"/>
                    <w:right w:val="none" w:sz="0" w:space="0" w:color="auto"/>
                  </w:divBdr>
                </w:div>
              </w:divsChild>
            </w:div>
            <w:div w:id="447437554">
              <w:marLeft w:val="0"/>
              <w:marRight w:val="0"/>
              <w:marTop w:val="0"/>
              <w:marBottom w:val="0"/>
              <w:divBdr>
                <w:top w:val="none" w:sz="0" w:space="0" w:color="auto"/>
                <w:left w:val="none" w:sz="0" w:space="0" w:color="auto"/>
                <w:bottom w:val="none" w:sz="0" w:space="0" w:color="auto"/>
                <w:right w:val="none" w:sz="0" w:space="0" w:color="auto"/>
              </w:divBdr>
              <w:divsChild>
                <w:div w:id="1157570256">
                  <w:marLeft w:val="0"/>
                  <w:marRight w:val="0"/>
                  <w:marTop w:val="0"/>
                  <w:marBottom w:val="0"/>
                  <w:divBdr>
                    <w:top w:val="none" w:sz="0" w:space="0" w:color="auto"/>
                    <w:left w:val="none" w:sz="0" w:space="0" w:color="auto"/>
                    <w:bottom w:val="none" w:sz="0" w:space="0" w:color="auto"/>
                    <w:right w:val="none" w:sz="0" w:space="0" w:color="auto"/>
                  </w:divBdr>
                </w:div>
              </w:divsChild>
            </w:div>
            <w:div w:id="2032219519">
              <w:marLeft w:val="0"/>
              <w:marRight w:val="0"/>
              <w:marTop w:val="0"/>
              <w:marBottom w:val="0"/>
              <w:divBdr>
                <w:top w:val="none" w:sz="0" w:space="0" w:color="auto"/>
                <w:left w:val="none" w:sz="0" w:space="0" w:color="auto"/>
                <w:bottom w:val="none" w:sz="0" w:space="0" w:color="auto"/>
                <w:right w:val="none" w:sz="0" w:space="0" w:color="auto"/>
              </w:divBdr>
              <w:divsChild>
                <w:div w:id="462163235">
                  <w:marLeft w:val="0"/>
                  <w:marRight w:val="0"/>
                  <w:marTop w:val="0"/>
                  <w:marBottom w:val="0"/>
                  <w:divBdr>
                    <w:top w:val="none" w:sz="0" w:space="0" w:color="auto"/>
                    <w:left w:val="none" w:sz="0" w:space="0" w:color="auto"/>
                    <w:bottom w:val="none" w:sz="0" w:space="0" w:color="auto"/>
                    <w:right w:val="none" w:sz="0" w:space="0" w:color="auto"/>
                  </w:divBdr>
                </w:div>
              </w:divsChild>
            </w:div>
            <w:div w:id="1560360281">
              <w:marLeft w:val="0"/>
              <w:marRight w:val="0"/>
              <w:marTop w:val="0"/>
              <w:marBottom w:val="0"/>
              <w:divBdr>
                <w:top w:val="none" w:sz="0" w:space="0" w:color="auto"/>
                <w:left w:val="none" w:sz="0" w:space="0" w:color="auto"/>
                <w:bottom w:val="none" w:sz="0" w:space="0" w:color="auto"/>
                <w:right w:val="none" w:sz="0" w:space="0" w:color="auto"/>
              </w:divBdr>
              <w:divsChild>
                <w:div w:id="1684017893">
                  <w:marLeft w:val="0"/>
                  <w:marRight w:val="0"/>
                  <w:marTop w:val="0"/>
                  <w:marBottom w:val="0"/>
                  <w:divBdr>
                    <w:top w:val="none" w:sz="0" w:space="0" w:color="auto"/>
                    <w:left w:val="none" w:sz="0" w:space="0" w:color="auto"/>
                    <w:bottom w:val="none" w:sz="0" w:space="0" w:color="auto"/>
                    <w:right w:val="none" w:sz="0" w:space="0" w:color="auto"/>
                  </w:divBdr>
                </w:div>
              </w:divsChild>
            </w:div>
            <w:div w:id="1032726520">
              <w:marLeft w:val="0"/>
              <w:marRight w:val="0"/>
              <w:marTop w:val="0"/>
              <w:marBottom w:val="0"/>
              <w:divBdr>
                <w:top w:val="none" w:sz="0" w:space="0" w:color="auto"/>
                <w:left w:val="none" w:sz="0" w:space="0" w:color="auto"/>
                <w:bottom w:val="none" w:sz="0" w:space="0" w:color="auto"/>
                <w:right w:val="none" w:sz="0" w:space="0" w:color="auto"/>
              </w:divBdr>
              <w:divsChild>
                <w:div w:id="579486039">
                  <w:marLeft w:val="0"/>
                  <w:marRight w:val="0"/>
                  <w:marTop w:val="0"/>
                  <w:marBottom w:val="0"/>
                  <w:divBdr>
                    <w:top w:val="none" w:sz="0" w:space="0" w:color="auto"/>
                    <w:left w:val="none" w:sz="0" w:space="0" w:color="auto"/>
                    <w:bottom w:val="none" w:sz="0" w:space="0" w:color="auto"/>
                    <w:right w:val="none" w:sz="0" w:space="0" w:color="auto"/>
                  </w:divBdr>
                </w:div>
              </w:divsChild>
            </w:div>
            <w:div w:id="1096095471">
              <w:marLeft w:val="0"/>
              <w:marRight w:val="0"/>
              <w:marTop w:val="0"/>
              <w:marBottom w:val="0"/>
              <w:divBdr>
                <w:top w:val="none" w:sz="0" w:space="0" w:color="auto"/>
                <w:left w:val="none" w:sz="0" w:space="0" w:color="auto"/>
                <w:bottom w:val="none" w:sz="0" w:space="0" w:color="auto"/>
                <w:right w:val="none" w:sz="0" w:space="0" w:color="auto"/>
              </w:divBdr>
              <w:divsChild>
                <w:div w:id="1484545566">
                  <w:marLeft w:val="0"/>
                  <w:marRight w:val="0"/>
                  <w:marTop w:val="0"/>
                  <w:marBottom w:val="0"/>
                  <w:divBdr>
                    <w:top w:val="none" w:sz="0" w:space="0" w:color="auto"/>
                    <w:left w:val="none" w:sz="0" w:space="0" w:color="auto"/>
                    <w:bottom w:val="none" w:sz="0" w:space="0" w:color="auto"/>
                    <w:right w:val="none" w:sz="0" w:space="0" w:color="auto"/>
                  </w:divBdr>
                </w:div>
              </w:divsChild>
            </w:div>
            <w:div w:id="1705444593">
              <w:marLeft w:val="0"/>
              <w:marRight w:val="0"/>
              <w:marTop w:val="0"/>
              <w:marBottom w:val="0"/>
              <w:divBdr>
                <w:top w:val="none" w:sz="0" w:space="0" w:color="auto"/>
                <w:left w:val="none" w:sz="0" w:space="0" w:color="auto"/>
                <w:bottom w:val="none" w:sz="0" w:space="0" w:color="auto"/>
                <w:right w:val="none" w:sz="0" w:space="0" w:color="auto"/>
              </w:divBdr>
              <w:divsChild>
                <w:div w:id="1345548372">
                  <w:marLeft w:val="0"/>
                  <w:marRight w:val="0"/>
                  <w:marTop w:val="0"/>
                  <w:marBottom w:val="0"/>
                  <w:divBdr>
                    <w:top w:val="none" w:sz="0" w:space="0" w:color="auto"/>
                    <w:left w:val="none" w:sz="0" w:space="0" w:color="auto"/>
                    <w:bottom w:val="none" w:sz="0" w:space="0" w:color="auto"/>
                    <w:right w:val="none" w:sz="0" w:space="0" w:color="auto"/>
                  </w:divBdr>
                </w:div>
              </w:divsChild>
            </w:div>
            <w:div w:id="1507935843">
              <w:marLeft w:val="0"/>
              <w:marRight w:val="0"/>
              <w:marTop w:val="0"/>
              <w:marBottom w:val="0"/>
              <w:divBdr>
                <w:top w:val="none" w:sz="0" w:space="0" w:color="auto"/>
                <w:left w:val="none" w:sz="0" w:space="0" w:color="auto"/>
                <w:bottom w:val="none" w:sz="0" w:space="0" w:color="auto"/>
                <w:right w:val="none" w:sz="0" w:space="0" w:color="auto"/>
              </w:divBdr>
              <w:divsChild>
                <w:div w:id="563226766">
                  <w:marLeft w:val="0"/>
                  <w:marRight w:val="0"/>
                  <w:marTop w:val="0"/>
                  <w:marBottom w:val="0"/>
                  <w:divBdr>
                    <w:top w:val="none" w:sz="0" w:space="0" w:color="auto"/>
                    <w:left w:val="none" w:sz="0" w:space="0" w:color="auto"/>
                    <w:bottom w:val="none" w:sz="0" w:space="0" w:color="auto"/>
                    <w:right w:val="none" w:sz="0" w:space="0" w:color="auto"/>
                  </w:divBdr>
                </w:div>
              </w:divsChild>
            </w:div>
            <w:div w:id="1715230022">
              <w:marLeft w:val="0"/>
              <w:marRight w:val="0"/>
              <w:marTop w:val="0"/>
              <w:marBottom w:val="0"/>
              <w:divBdr>
                <w:top w:val="none" w:sz="0" w:space="0" w:color="auto"/>
                <w:left w:val="none" w:sz="0" w:space="0" w:color="auto"/>
                <w:bottom w:val="none" w:sz="0" w:space="0" w:color="auto"/>
                <w:right w:val="none" w:sz="0" w:space="0" w:color="auto"/>
              </w:divBdr>
              <w:divsChild>
                <w:div w:id="1839341733">
                  <w:marLeft w:val="0"/>
                  <w:marRight w:val="0"/>
                  <w:marTop w:val="0"/>
                  <w:marBottom w:val="0"/>
                  <w:divBdr>
                    <w:top w:val="none" w:sz="0" w:space="0" w:color="auto"/>
                    <w:left w:val="none" w:sz="0" w:space="0" w:color="auto"/>
                    <w:bottom w:val="none" w:sz="0" w:space="0" w:color="auto"/>
                    <w:right w:val="none" w:sz="0" w:space="0" w:color="auto"/>
                  </w:divBdr>
                </w:div>
              </w:divsChild>
            </w:div>
            <w:div w:id="1609854706">
              <w:marLeft w:val="0"/>
              <w:marRight w:val="0"/>
              <w:marTop w:val="0"/>
              <w:marBottom w:val="0"/>
              <w:divBdr>
                <w:top w:val="none" w:sz="0" w:space="0" w:color="auto"/>
                <w:left w:val="none" w:sz="0" w:space="0" w:color="auto"/>
                <w:bottom w:val="none" w:sz="0" w:space="0" w:color="auto"/>
                <w:right w:val="none" w:sz="0" w:space="0" w:color="auto"/>
              </w:divBdr>
              <w:divsChild>
                <w:div w:id="105850795">
                  <w:marLeft w:val="0"/>
                  <w:marRight w:val="0"/>
                  <w:marTop w:val="0"/>
                  <w:marBottom w:val="0"/>
                  <w:divBdr>
                    <w:top w:val="none" w:sz="0" w:space="0" w:color="auto"/>
                    <w:left w:val="none" w:sz="0" w:space="0" w:color="auto"/>
                    <w:bottom w:val="none" w:sz="0" w:space="0" w:color="auto"/>
                    <w:right w:val="none" w:sz="0" w:space="0" w:color="auto"/>
                  </w:divBdr>
                </w:div>
              </w:divsChild>
            </w:div>
            <w:div w:id="1079905636">
              <w:marLeft w:val="0"/>
              <w:marRight w:val="0"/>
              <w:marTop w:val="0"/>
              <w:marBottom w:val="0"/>
              <w:divBdr>
                <w:top w:val="none" w:sz="0" w:space="0" w:color="auto"/>
                <w:left w:val="none" w:sz="0" w:space="0" w:color="auto"/>
                <w:bottom w:val="none" w:sz="0" w:space="0" w:color="auto"/>
                <w:right w:val="none" w:sz="0" w:space="0" w:color="auto"/>
              </w:divBdr>
              <w:divsChild>
                <w:div w:id="1429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29831">
      <w:bodyDiv w:val="1"/>
      <w:marLeft w:val="0"/>
      <w:marRight w:val="0"/>
      <w:marTop w:val="0"/>
      <w:marBottom w:val="0"/>
      <w:divBdr>
        <w:top w:val="none" w:sz="0" w:space="0" w:color="auto"/>
        <w:left w:val="none" w:sz="0" w:space="0" w:color="auto"/>
        <w:bottom w:val="none" w:sz="0" w:space="0" w:color="auto"/>
        <w:right w:val="none" w:sz="0" w:space="0" w:color="auto"/>
      </w:divBdr>
    </w:div>
    <w:div w:id="316031189">
      <w:bodyDiv w:val="1"/>
      <w:marLeft w:val="0"/>
      <w:marRight w:val="0"/>
      <w:marTop w:val="0"/>
      <w:marBottom w:val="0"/>
      <w:divBdr>
        <w:top w:val="none" w:sz="0" w:space="0" w:color="auto"/>
        <w:left w:val="none" w:sz="0" w:space="0" w:color="auto"/>
        <w:bottom w:val="none" w:sz="0" w:space="0" w:color="auto"/>
        <w:right w:val="none" w:sz="0" w:space="0" w:color="auto"/>
      </w:divBdr>
    </w:div>
    <w:div w:id="316613400">
      <w:bodyDiv w:val="1"/>
      <w:marLeft w:val="0"/>
      <w:marRight w:val="0"/>
      <w:marTop w:val="0"/>
      <w:marBottom w:val="0"/>
      <w:divBdr>
        <w:top w:val="none" w:sz="0" w:space="0" w:color="auto"/>
        <w:left w:val="none" w:sz="0" w:space="0" w:color="auto"/>
        <w:bottom w:val="none" w:sz="0" w:space="0" w:color="auto"/>
        <w:right w:val="none" w:sz="0" w:space="0" w:color="auto"/>
      </w:divBdr>
      <w:divsChild>
        <w:div w:id="1146048745">
          <w:marLeft w:val="0"/>
          <w:marRight w:val="0"/>
          <w:marTop w:val="0"/>
          <w:marBottom w:val="0"/>
          <w:divBdr>
            <w:top w:val="none" w:sz="0" w:space="0" w:color="auto"/>
            <w:left w:val="none" w:sz="0" w:space="0" w:color="auto"/>
            <w:bottom w:val="none" w:sz="0" w:space="0" w:color="auto"/>
            <w:right w:val="none" w:sz="0" w:space="0" w:color="auto"/>
          </w:divBdr>
        </w:div>
        <w:div w:id="716667454">
          <w:marLeft w:val="0"/>
          <w:marRight w:val="0"/>
          <w:marTop w:val="0"/>
          <w:marBottom w:val="0"/>
          <w:divBdr>
            <w:top w:val="none" w:sz="0" w:space="0" w:color="auto"/>
            <w:left w:val="none" w:sz="0" w:space="0" w:color="auto"/>
            <w:bottom w:val="none" w:sz="0" w:space="0" w:color="auto"/>
            <w:right w:val="none" w:sz="0" w:space="0" w:color="auto"/>
          </w:divBdr>
        </w:div>
        <w:div w:id="990600431">
          <w:marLeft w:val="0"/>
          <w:marRight w:val="0"/>
          <w:marTop w:val="0"/>
          <w:marBottom w:val="0"/>
          <w:divBdr>
            <w:top w:val="none" w:sz="0" w:space="0" w:color="auto"/>
            <w:left w:val="none" w:sz="0" w:space="0" w:color="auto"/>
            <w:bottom w:val="none" w:sz="0" w:space="0" w:color="auto"/>
            <w:right w:val="none" w:sz="0" w:space="0" w:color="auto"/>
          </w:divBdr>
        </w:div>
        <w:div w:id="1416241769">
          <w:marLeft w:val="0"/>
          <w:marRight w:val="0"/>
          <w:marTop w:val="0"/>
          <w:marBottom w:val="0"/>
          <w:divBdr>
            <w:top w:val="none" w:sz="0" w:space="0" w:color="auto"/>
            <w:left w:val="none" w:sz="0" w:space="0" w:color="auto"/>
            <w:bottom w:val="none" w:sz="0" w:space="0" w:color="auto"/>
            <w:right w:val="none" w:sz="0" w:space="0" w:color="auto"/>
          </w:divBdr>
        </w:div>
        <w:div w:id="498236328">
          <w:marLeft w:val="0"/>
          <w:marRight w:val="0"/>
          <w:marTop w:val="0"/>
          <w:marBottom w:val="0"/>
          <w:divBdr>
            <w:top w:val="none" w:sz="0" w:space="0" w:color="auto"/>
            <w:left w:val="none" w:sz="0" w:space="0" w:color="auto"/>
            <w:bottom w:val="none" w:sz="0" w:space="0" w:color="auto"/>
            <w:right w:val="none" w:sz="0" w:space="0" w:color="auto"/>
          </w:divBdr>
        </w:div>
      </w:divsChild>
    </w:div>
    <w:div w:id="321280866">
      <w:bodyDiv w:val="1"/>
      <w:marLeft w:val="0"/>
      <w:marRight w:val="0"/>
      <w:marTop w:val="0"/>
      <w:marBottom w:val="0"/>
      <w:divBdr>
        <w:top w:val="none" w:sz="0" w:space="0" w:color="auto"/>
        <w:left w:val="none" w:sz="0" w:space="0" w:color="auto"/>
        <w:bottom w:val="none" w:sz="0" w:space="0" w:color="auto"/>
        <w:right w:val="none" w:sz="0" w:space="0" w:color="auto"/>
      </w:divBdr>
    </w:div>
    <w:div w:id="324170603">
      <w:bodyDiv w:val="1"/>
      <w:marLeft w:val="0"/>
      <w:marRight w:val="0"/>
      <w:marTop w:val="0"/>
      <w:marBottom w:val="0"/>
      <w:divBdr>
        <w:top w:val="none" w:sz="0" w:space="0" w:color="auto"/>
        <w:left w:val="none" w:sz="0" w:space="0" w:color="auto"/>
        <w:bottom w:val="none" w:sz="0" w:space="0" w:color="auto"/>
        <w:right w:val="none" w:sz="0" w:space="0" w:color="auto"/>
      </w:divBdr>
    </w:div>
    <w:div w:id="324549918">
      <w:bodyDiv w:val="1"/>
      <w:marLeft w:val="0"/>
      <w:marRight w:val="0"/>
      <w:marTop w:val="0"/>
      <w:marBottom w:val="0"/>
      <w:divBdr>
        <w:top w:val="none" w:sz="0" w:space="0" w:color="auto"/>
        <w:left w:val="none" w:sz="0" w:space="0" w:color="auto"/>
        <w:bottom w:val="none" w:sz="0" w:space="0" w:color="auto"/>
        <w:right w:val="none" w:sz="0" w:space="0" w:color="auto"/>
      </w:divBdr>
    </w:div>
    <w:div w:id="325328597">
      <w:bodyDiv w:val="1"/>
      <w:marLeft w:val="0"/>
      <w:marRight w:val="0"/>
      <w:marTop w:val="0"/>
      <w:marBottom w:val="0"/>
      <w:divBdr>
        <w:top w:val="none" w:sz="0" w:space="0" w:color="auto"/>
        <w:left w:val="none" w:sz="0" w:space="0" w:color="auto"/>
        <w:bottom w:val="none" w:sz="0" w:space="0" w:color="auto"/>
        <w:right w:val="none" w:sz="0" w:space="0" w:color="auto"/>
      </w:divBdr>
    </w:div>
    <w:div w:id="329985122">
      <w:bodyDiv w:val="1"/>
      <w:marLeft w:val="0"/>
      <w:marRight w:val="0"/>
      <w:marTop w:val="0"/>
      <w:marBottom w:val="0"/>
      <w:divBdr>
        <w:top w:val="none" w:sz="0" w:space="0" w:color="auto"/>
        <w:left w:val="none" w:sz="0" w:space="0" w:color="auto"/>
        <w:bottom w:val="none" w:sz="0" w:space="0" w:color="auto"/>
        <w:right w:val="none" w:sz="0" w:space="0" w:color="auto"/>
      </w:divBdr>
    </w:div>
    <w:div w:id="333267077">
      <w:bodyDiv w:val="1"/>
      <w:marLeft w:val="0"/>
      <w:marRight w:val="0"/>
      <w:marTop w:val="0"/>
      <w:marBottom w:val="0"/>
      <w:divBdr>
        <w:top w:val="none" w:sz="0" w:space="0" w:color="auto"/>
        <w:left w:val="none" w:sz="0" w:space="0" w:color="auto"/>
        <w:bottom w:val="none" w:sz="0" w:space="0" w:color="auto"/>
        <w:right w:val="none" w:sz="0" w:space="0" w:color="auto"/>
      </w:divBdr>
    </w:div>
    <w:div w:id="335615231">
      <w:bodyDiv w:val="1"/>
      <w:marLeft w:val="0"/>
      <w:marRight w:val="0"/>
      <w:marTop w:val="0"/>
      <w:marBottom w:val="0"/>
      <w:divBdr>
        <w:top w:val="none" w:sz="0" w:space="0" w:color="auto"/>
        <w:left w:val="none" w:sz="0" w:space="0" w:color="auto"/>
        <w:bottom w:val="none" w:sz="0" w:space="0" w:color="auto"/>
        <w:right w:val="none" w:sz="0" w:space="0" w:color="auto"/>
      </w:divBdr>
    </w:div>
    <w:div w:id="336275075">
      <w:bodyDiv w:val="1"/>
      <w:marLeft w:val="0"/>
      <w:marRight w:val="0"/>
      <w:marTop w:val="0"/>
      <w:marBottom w:val="0"/>
      <w:divBdr>
        <w:top w:val="none" w:sz="0" w:space="0" w:color="auto"/>
        <w:left w:val="none" w:sz="0" w:space="0" w:color="auto"/>
        <w:bottom w:val="none" w:sz="0" w:space="0" w:color="auto"/>
        <w:right w:val="none" w:sz="0" w:space="0" w:color="auto"/>
      </w:divBdr>
    </w:div>
    <w:div w:id="346711805">
      <w:bodyDiv w:val="1"/>
      <w:marLeft w:val="0"/>
      <w:marRight w:val="0"/>
      <w:marTop w:val="0"/>
      <w:marBottom w:val="0"/>
      <w:divBdr>
        <w:top w:val="none" w:sz="0" w:space="0" w:color="auto"/>
        <w:left w:val="none" w:sz="0" w:space="0" w:color="auto"/>
        <w:bottom w:val="none" w:sz="0" w:space="0" w:color="auto"/>
        <w:right w:val="none" w:sz="0" w:space="0" w:color="auto"/>
      </w:divBdr>
    </w:div>
    <w:div w:id="357707578">
      <w:bodyDiv w:val="1"/>
      <w:marLeft w:val="0"/>
      <w:marRight w:val="0"/>
      <w:marTop w:val="0"/>
      <w:marBottom w:val="0"/>
      <w:divBdr>
        <w:top w:val="none" w:sz="0" w:space="0" w:color="auto"/>
        <w:left w:val="none" w:sz="0" w:space="0" w:color="auto"/>
        <w:bottom w:val="none" w:sz="0" w:space="0" w:color="auto"/>
        <w:right w:val="none" w:sz="0" w:space="0" w:color="auto"/>
      </w:divBdr>
      <w:divsChild>
        <w:div w:id="846560033">
          <w:marLeft w:val="446"/>
          <w:marRight w:val="0"/>
          <w:marTop w:val="0"/>
          <w:marBottom w:val="0"/>
          <w:divBdr>
            <w:top w:val="none" w:sz="0" w:space="0" w:color="auto"/>
            <w:left w:val="none" w:sz="0" w:space="0" w:color="auto"/>
            <w:bottom w:val="none" w:sz="0" w:space="0" w:color="auto"/>
            <w:right w:val="none" w:sz="0" w:space="0" w:color="auto"/>
          </w:divBdr>
        </w:div>
        <w:div w:id="963779786">
          <w:marLeft w:val="446"/>
          <w:marRight w:val="0"/>
          <w:marTop w:val="0"/>
          <w:marBottom w:val="0"/>
          <w:divBdr>
            <w:top w:val="none" w:sz="0" w:space="0" w:color="auto"/>
            <w:left w:val="none" w:sz="0" w:space="0" w:color="auto"/>
            <w:bottom w:val="none" w:sz="0" w:space="0" w:color="auto"/>
            <w:right w:val="none" w:sz="0" w:space="0" w:color="auto"/>
          </w:divBdr>
        </w:div>
        <w:div w:id="39520723">
          <w:marLeft w:val="446"/>
          <w:marRight w:val="0"/>
          <w:marTop w:val="0"/>
          <w:marBottom w:val="0"/>
          <w:divBdr>
            <w:top w:val="none" w:sz="0" w:space="0" w:color="auto"/>
            <w:left w:val="none" w:sz="0" w:space="0" w:color="auto"/>
            <w:bottom w:val="none" w:sz="0" w:space="0" w:color="auto"/>
            <w:right w:val="none" w:sz="0" w:space="0" w:color="auto"/>
          </w:divBdr>
        </w:div>
        <w:div w:id="698623822">
          <w:marLeft w:val="446"/>
          <w:marRight w:val="0"/>
          <w:marTop w:val="0"/>
          <w:marBottom w:val="0"/>
          <w:divBdr>
            <w:top w:val="none" w:sz="0" w:space="0" w:color="auto"/>
            <w:left w:val="none" w:sz="0" w:space="0" w:color="auto"/>
            <w:bottom w:val="none" w:sz="0" w:space="0" w:color="auto"/>
            <w:right w:val="none" w:sz="0" w:space="0" w:color="auto"/>
          </w:divBdr>
        </w:div>
        <w:div w:id="1978800940">
          <w:marLeft w:val="446"/>
          <w:marRight w:val="0"/>
          <w:marTop w:val="0"/>
          <w:marBottom w:val="0"/>
          <w:divBdr>
            <w:top w:val="none" w:sz="0" w:space="0" w:color="auto"/>
            <w:left w:val="none" w:sz="0" w:space="0" w:color="auto"/>
            <w:bottom w:val="none" w:sz="0" w:space="0" w:color="auto"/>
            <w:right w:val="none" w:sz="0" w:space="0" w:color="auto"/>
          </w:divBdr>
        </w:div>
        <w:div w:id="789933978">
          <w:marLeft w:val="446"/>
          <w:marRight w:val="0"/>
          <w:marTop w:val="0"/>
          <w:marBottom w:val="0"/>
          <w:divBdr>
            <w:top w:val="none" w:sz="0" w:space="0" w:color="auto"/>
            <w:left w:val="none" w:sz="0" w:space="0" w:color="auto"/>
            <w:bottom w:val="none" w:sz="0" w:space="0" w:color="auto"/>
            <w:right w:val="none" w:sz="0" w:space="0" w:color="auto"/>
          </w:divBdr>
        </w:div>
      </w:divsChild>
    </w:div>
    <w:div w:id="363484574">
      <w:bodyDiv w:val="1"/>
      <w:marLeft w:val="0"/>
      <w:marRight w:val="0"/>
      <w:marTop w:val="0"/>
      <w:marBottom w:val="0"/>
      <w:divBdr>
        <w:top w:val="none" w:sz="0" w:space="0" w:color="auto"/>
        <w:left w:val="none" w:sz="0" w:space="0" w:color="auto"/>
        <w:bottom w:val="none" w:sz="0" w:space="0" w:color="auto"/>
        <w:right w:val="none" w:sz="0" w:space="0" w:color="auto"/>
      </w:divBdr>
    </w:div>
    <w:div w:id="364719610">
      <w:bodyDiv w:val="1"/>
      <w:marLeft w:val="0"/>
      <w:marRight w:val="0"/>
      <w:marTop w:val="0"/>
      <w:marBottom w:val="0"/>
      <w:divBdr>
        <w:top w:val="none" w:sz="0" w:space="0" w:color="auto"/>
        <w:left w:val="none" w:sz="0" w:space="0" w:color="auto"/>
        <w:bottom w:val="none" w:sz="0" w:space="0" w:color="auto"/>
        <w:right w:val="none" w:sz="0" w:space="0" w:color="auto"/>
      </w:divBdr>
    </w:div>
    <w:div w:id="368453181">
      <w:bodyDiv w:val="1"/>
      <w:marLeft w:val="0"/>
      <w:marRight w:val="0"/>
      <w:marTop w:val="0"/>
      <w:marBottom w:val="0"/>
      <w:divBdr>
        <w:top w:val="none" w:sz="0" w:space="0" w:color="auto"/>
        <w:left w:val="none" w:sz="0" w:space="0" w:color="auto"/>
        <w:bottom w:val="none" w:sz="0" w:space="0" w:color="auto"/>
        <w:right w:val="none" w:sz="0" w:space="0" w:color="auto"/>
      </w:divBdr>
    </w:div>
    <w:div w:id="372778651">
      <w:bodyDiv w:val="1"/>
      <w:marLeft w:val="0"/>
      <w:marRight w:val="0"/>
      <w:marTop w:val="0"/>
      <w:marBottom w:val="0"/>
      <w:divBdr>
        <w:top w:val="none" w:sz="0" w:space="0" w:color="auto"/>
        <w:left w:val="none" w:sz="0" w:space="0" w:color="auto"/>
        <w:bottom w:val="none" w:sz="0" w:space="0" w:color="auto"/>
        <w:right w:val="none" w:sz="0" w:space="0" w:color="auto"/>
      </w:divBdr>
    </w:div>
    <w:div w:id="376709525">
      <w:bodyDiv w:val="1"/>
      <w:marLeft w:val="0"/>
      <w:marRight w:val="0"/>
      <w:marTop w:val="0"/>
      <w:marBottom w:val="0"/>
      <w:divBdr>
        <w:top w:val="none" w:sz="0" w:space="0" w:color="auto"/>
        <w:left w:val="none" w:sz="0" w:space="0" w:color="auto"/>
        <w:bottom w:val="none" w:sz="0" w:space="0" w:color="auto"/>
        <w:right w:val="none" w:sz="0" w:space="0" w:color="auto"/>
      </w:divBdr>
    </w:div>
    <w:div w:id="377633624">
      <w:bodyDiv w:val="1"/>
      <w:marLeft w:val="0"/>
      <w:marRight w:val="0"/>
      <w:marTop w:val="0"/>
      <w:marBottom w:val="0"/>
      <w:divBdr>
        <w:top w:val="none" w:sz="0" w:space="0" w:color="auto"/>
        <w:left w:val="none" w:sz="0" w:space="0" w:color="auto"/>
        <w:bottom w:val="none" w:sz="0" w:space="0" w:color="auto"/>
        <w:right w:val="none" w:sz="0" w:space="0" w:color="auto"/>
      </w:divBdr>
    </w:div>
    <w:div w:id="380331274">
      <w:bodyDiv w:val="1"/>
      <w:marLeft w:val="0"/>
      <w:marRight w:val="0"/>
      <w:marTop w:val="0"/>
      <w:marBottom w:val="0"/>
      <w:divBdr>
        <w:top w:val="none" w:sz="0" w:space="0" w:color="auto"/>
        <w:left w:val="none" w:sz="0" w:space="0" w:color="auto"/>
        <w:bottom w:val="none" w:sz="0" w:space="0" w:color="auto"/>
        <w:right w:val="none" w:sz="0" w:space="0" w:color="auto"/>
      </w:divBdr>
    </w:div>
    <w:div w:id="397441332">
      <w:bodyDiv w:val="1"/>
      <w:marLeft w:val="0"/>
      <w:marRight w:val="0"/>
      <w:marTop w:val="0"/>
      <w:marBottom w:val="0"/>
      <w:divBdr>
        <w:top w:val="none" w:sz="0" w:space="0" w:color="auto"/>
        <w:left w:val="none" w:sz="0" w:space="0" w:color="auto"/>
        <w:bottom w:val="none" w:sz="0" w:space="0" w:color="auto"/>
        <w:right w:val="none" w:sz="0" w:space="0" w:color="auto"/>
      </w:divBdr>
      <w:divsChild>
        <w:div w:id="290525972">
          <w:marLeft w:val="446"/>
          <w:marRight w:val="0"/>
          <w:marTop w:val="120"/>
          <w:marBottom w:val="120"/>
          <w:divBdr>
            <w:top w:val="none" w:sz="0" w:space="0" w:color="auto"/>
            <w:left w:val="none" w:sz="0" w:space="0" w:color="auto"/>
            <w:bottom w:val="none" w:sz="0" w:space="0" w:color="auto"/>
            <w:right w:val="none" w:sz="0" w:space="0" w:color="auto"/>
          </w:divBdr>
        </w:div>
        <w:div w:id="1509171835">
          <w:marLeft w:val="446"/>
          <w:marRight w:val="0"/>
          <w:marTop w:val="120"/>
          <w:marBottom w:val="120"/>
          <w:divBdr>
            <w:top w:val="none" w:sz="0" w:space="0" w:color="auto"/>
            <w:left w:val="none" w:sz="0" w:space="0" w:color="auto"/>
            <w:bottom w:val="none" w:sz="0" w:space="0" w:color="auto"/>
            <w:right w:val="none" w:sz="0" w:space="0" w:color="auto"/>
          </w:divBdr>
        </w:div>
        <w:div w:id="1246769916">
          <w:marLeft w:val="446"/>
          <w:marRight w:val="0"/>
          <w:marTop w:val="120"/>
          <w:marBottom w:val="120"/>
          <w:divBdr>
            <w:top w:val="none" w:sz="0" w:space="0" w:color="auto"/>
            <w:left w:val="none" w:sz="0" w:space="0" w:color="auto"/>
            <w:bottom w:val="none" w:sz="0" w:space="0" w:color="auto"/>
            <w:right w:val="none" w:sz="0" w:space="0" w:color="auto"/>
          </w:divBdr>
        </w:div>
      </w:divsChild>
    </w:div>
    <w:div w:id="410346476">
      <w:bodyDiv w:val="1"/>
      <w:marLeft w:val="0"/>
      <w:marRight w:val="0"/>
      <w:marTop w:val="0"/>
      <w:marBottom w:val="0"/>
      <w:divBdr>
        <w:top w:val="none" w:sz="0" w:space="0" w:color="auto"/>
        <w:left w:val="none" w:sz="0" w:space="0" w:color="auto"/>
        <w:bottom w:val="none" w:sz="0" w:space="0" w:color="auto"/>
        <w:right w:val="none" w:sz="0" w:space="0" w:color="auto"/>
      </w:divBdr>
    </w:div>
    <w:div w:id="419373248">
      <w:bodyDiv w:val="1"/>
      <w:marLeft w:val="0"/>
      <w:marRight w:val="0"/>
      <w:marTop w:val="0"/>
      <w:marBottom w:val="0"/>
      <w:divBdr>
        <w:top w:val="none" w:sz="0" w:space="0" w:color="auto"/>
        <w:left w:val="none" w:sz="0" w:space="0" w:color="auto"/>
        <w:bottom w:val="none" w:sz="0" w:space="0" w:color="auto"/>
        <w:right w:val="none" w:sz="0" w:space="0" w:color="auto"/>
      </w:divBdr>
    </w:div>
    <w:div w:id="421802647">
      <w:bodyDiv w:val="1"/>
      <w:marLeft w:val="0"/>
      <w:marRight w:val="0"/>
      <w:marTop w:val="0"/>
      <w:marBottom w:val="0"/>
      <w:divBdr>
        <w:top w:val="none" w:sz="0" w:space="0" w:color="auto"/>
        <w:left w:val="none" w:sz="0" w:space="0" w:color="auto"/>
        <w:bottom w:val="none" w:sz="0" w:space="0" w:color="auto"/>
        <w:right w:val="none" w:sz="0" w:space="0" w:color="auto"/>
      </w:divBdr>
    </w:div>
    <w:div w:id="426775508">
      <w:bodyDiv w:val="1"/>
      <w:marLeft w:val="0"/>
      <w:marRight w:val="0"/>
      <w:marTop w:val="0"/>
      <w:marBottom w:val="0"/>
      <w:divBdr>
        <w:top w:val="none" w:sz="0" w:space="0" w:color="auto"/>
        <w:left w:val="none" w:sz="0" w:space="0" w:color="auto"/>
        <w:bottom w:val="none" w:sz="0" w:space="0" w:color="auto"/>
        <w:right w:val="none" w:sz="0" w:space="0" w:color="auto"/>
      </w:divBdr>
    </w:div>
    <w:div w:id="432824607">
      <w:bodyDiv w:val="1"/>
      <w:marLeft w:val="0"/>
      <w:marRight w:val="0"/>
      <w:marTop w:val="0"/>
      <w:marBottom w:val="0"/>
      <w:divBdr>
        <w:top w:val="none" w:sz="0" w:space="0" w:color="auto"/>
        <w:left w:val="none" w:sz="0" w:space="0" w:color="auto"/>
        <w:bottom w:val="none" w:sz="0" w:space="0" w:color="auto"/>
        <w:right w:val="none" w:sz="0" w:space="0" w:color="auto"/>
      </w:divBdr>
    </w:div>
    <w:div w:id="441268956">
      <w:bodyDiv w:val="1"/>
      <w:marLeft w:val="0"/>
      <w:marRight w:val="0"/>
      <w:marTop w:val="0"/>
      <w:marBottom w:val="0"/>
      <w:divBdr>
        <w:top w:val="none" w:sz="0" w:space="0" w:color="auto"/>
        <w:left w:val="none" w:sz="0" w:space="0" w:color="auto"/>
        <w:bottom w:val="none" w:sz="0" w:space="0" w:color="auto"/>
        <w:right w:val="none" w:sz="0" w:space="0" w:color="auto"/>
      </w:divBdr>
    </w:div>
    <w:div w:id="447161478">
      <w:bodyDiv w:val="1"/>
      <w:marLeft w:val="0"/>
      <w:marRight w:val="0"/>
      <w:marTop w:val="0"/>
      <w:marBottom w:val="0"/>
      <w:divBdr>
        <w:top w:val="none" w:sz="0" w:space="0" w:color="auto"/>
        <w:left w:val="none" w:sz="0" w:space="0" w:color="auto"/>
        <w:bottom w:val="none" w:sz="0" w:space="0" w:color="auto"/>
        <w:right w:val="none" w:sz="0" w:space="0" w:color="auto"/>
      </w:divBdr>
    </w:div>
    <w:div w:id="449008961">
      <w:bodyDiv w:val="1"/>
      <w:marLeft w:val="0"/>
      <w:marRight w:val="0"/>
      <w:marTop w:val="0"/>
      <w:marBottom w:val="0"/>
      <w:divBdr>
        <w:top w:val="none" w:sz="0" w:space="0" w:color="auto"/>
        <w:left w:val="none" w:sz="0" w:space="0" w:color="auto"/>
        <w:bottom w:val="none" w:sz="0" w:space="0" w:color="auto"/>
        <w:right w:val="none" w:sz="0" w:space="0" w:color="auto"/>
      </w:divBdr>
      <w:divsChild>
        <w:div w:id="515585108">
          <w:marLeft w:val="547"/>
          <w:marRight w:val="0"/>
          <w:marTop w:val="0"/>
          <w:marBottom w:val="0"/>
          <w:divBdr>
            <w:top w:val="none" w:sz="0" w:space="0" w:color="auto"/>
            <w:left w:val="none" w:sz="0" w:space="0" w:color="auto"/>
            <w:bottom w:val="none" w:sz="0" w:space="0" w:color="auto"/>
            <w:right w:val="none" w:sz="0" w:space="0" w:color="auto"/>
          </w:divBdr>
        </w:div>
      </w:divsChild>
    </w:div>
    <w:div w:id="453207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9091">
          <w:marLeft w:val="547"/>
          <w:marRight w:val="0"/>
          <w:marTop w:val="0"/>
          <w:marBottom w:val="0"/>
          <w:divBdr>
            <w:top w:val="none" w:sz="0" w:space="0" w:color="auto"/>
            <w:left w:val="none" w:sz="0" w:space="0" w:color="auto"/>
            <w:bottom w:val="none" w:sz="0" w:space="0" w:color="auto"/>
            <w:right w:val="none" w:sz="0" w:space="0" w:color="auto"/>
          </w:divBdr>
        </w:div>
        <w:div w:id="1821845587">
          <w:marLeft w:val="547"/>
          <w:marRight w:val="0"/>
          <w:marTop w:val="0"/>
          <w:marBottom w:val="0"/>
          <w:divBdr>
            <w:top w:val="none" w:sz="0" w:space="0" w:color="auto"/>
            <w:left w:val="none" w:sz="0" w:space="0" w:color="auto"/>
            <w:bottom w:val="none" w:sz="0" w:space="0" w:color="auto"/>
            <w:right w:val="none" w:sz="0" w:space="0" w:color="auto"/>
          </w:divBdr>
        </w:div>
        <w:div w:id="2025981401">
          <w:marLeft w:val="547"/>
          <w:marRight w:val="0"/>
          <w:marTop w:val="0"/>
          <w:marBottom w:val="0"/>
          <w:divBdr>
            <w:top w:val="none" w:sz="0" w:space="0" w:color="auto"/>
            <w:left w:val="none" w:sz="0" w:space="0" w:color="auto"/>
            <w:bottom w:val="none" w:sz="0" w:space="0" w:color="auto"/>
            <w:right w:val="none" w:sz="0" w:space="0" w:color="auto"/>
          </w:divBdr>
        </w:div>
        <w:div w:id="671763673">
          <w:marLeft w:val="547"/>
          <w:marRight w:val="0"/>
          <w:marTop w:val="0"/>
          <w:marBottom w:val="0"/>
          <w:divBdr>
            <w:top w:val="none" w:sz="0" w:space="0" w:color="auto"/>
            <w:left w:val="none" w:sz="0" w:space="0" w:color="auto"/>
            <w:bottom w:val="none" w:sz="0" w:space="0" w:color="auto"/>
            <w:right w:val="none" w:sz="0" w:space="0" w:color="auto"/>
          </w:divBdr>
        </w:div>
        <w:div w:id="236327803">
          <w:marLeft w:val="547"/>
          <w:marRight w:val="0"/>
          <w:marTop w:val="0"/>
          <w:marBottom w:val="0"/>
          <w:divBdr>
            <w:top w:val="none" w:sz="0" w:space="0" w:color="auto"/>
            <w:left w:val="none" w:sz="0" w:space="0" w:color="auto"/>
            <w:bottom w:val="none" w:sz="0" w:space="0" w:color="auto"/>
            <w:right w:val="none" w:sz="0" w:space="0" w:color="auto"/>
          </w:divBdr>
        </w:div>
        <w:div w:id="403114152">
          <w:marLeft w:val="547"/>
          <w:marRight w:val="0"/>
          <w:marTop w:val="0"/>
          <w:marBottom w:val="0"/>
          <w:divBdr>
            <w:top w:val="none" w:sz="0" w:space="0" w:color="auto"/>
            <w:left w:val="none" w:sz="0" w:space="0" w:color="auto"/>
            <w:bottom w:val="none" w:sz="0" w:space="0" w:color="auto"/>
            <w:right w:val="none" w:sz="0" w:space="0" w:color="auto"/>
          </w:divBdr>
        </w:div>
        <w:div w:id="1940865090">
          <w:marLeft w:val="547"/>
          <w:marRight w:val="0"/>
          <w:marTop w:val="0"/>
          <w:marBottom w:val="0"/>
          <w:divBdr>
            <w:top w:val="none" w:sz="0" w:space="0" w:color="auto"/>
            <w:left w:val="none" w:sz="0" w:space="0" w:color="auto"/>
            <w:bottom w:val="none" w:sz="0" w:space="0" w:color="auto"/>
            <w:right w:val="none" w:sz="0" w:space="0" w:color="auto"/>
          </w:divBdr>
        </w:div>
        <w:div w:id="1416975240">
          <w:marLeft w:val="547"/>
          <w:marRight w:val="0"/>
          <w:marTop w:val="0"/>
          <w:marBottom w:val="0"/>
          <w:divBdr>
            <w:top w:val="none" w:sz="0" w:space="0" w:color="auto"/>
            <w:left w:val="none" w:sz="0" w:space="0" w:color="auto"/>
            <w:bottom w:val="none" w:sz="0" w:space="0" w:color="auto"/>
            <w:right w:val="none" w:sz="0" w:space="0" w:color="auto"/>
          </w:divBdr>
        </w:div>
      </w:divsChild>
    </w:div>
    <w:div w:id="454638953">
      <w:bodyDiv w:val="1"/>
      <w:marLeft w:val="0"/>
      <w:marRight w:val="0"/>
      <w:marTop w:val="0"/>
      <w:marBottom w:val="0"/>
      <w:divBdr>
        <w:top w:val="none" w:sz="0" w:space="0" w:color="auto"/>
        <w:left w:val="none" w:sz="0" w:space="0" w:color="auto"/>
        <w:bottom w:val="none" w:sz="0" w:space="0" w:color="auto"/>
        <w:right w:val="none" w:sz="0" w:space="0" w:color="auto"/>
      </w:divBdr>
    </w:div>
    <w:div w:id="456335256">
      <w:bodyDiv w:val="1"/>
      <w:marLeft w:val="0"/>
      <w:marRight w:val="0"/>
      <w:marTop w:val="0"/>
      <w:marBottom w:val="0"/>
      <w:divBdr>
        <w:top w:val="none" w:sz="0" w:space="0" w:color="auto"/>
        <w:left w:val="none" w:sz="0" w:space="0" w:color="auto"/>
        <w:bottom w:val="none" w:sz="0" w:space="0" w:color="auto"/>
        <w:right w:val="none" w:sz="0" w:space="0" w:color="auto"/>
      </w:divBdr>
    </w:div>
    <w:div w:id="459080418">
      <w:bodyDiv w:val="1"/>
      <w:marLeft w:val="0"/>
      <w:marRight w:val="0"/>
      <w:marTop w:val="0"/>
      <w:marBottom w:val="0"/>
      <w:divBdr>
        <w:top w:val="none" w:sz="0" w:space="0" w:color="auto"/>
        <w:left w:val="none" w:sz="0" w:space="0" w:color="auto"/>
        <w:bottom w:val="none" w:sz="0" w:space="0" w:color="auto"/>
        <w:right w:val="none" w:sz="0" w:space="0" w:color="auto"/>
      </w:divBdr>
    </w:div>
    <w:div w:id="461533500">
      <w:bodyDiv w:val="1"/>
      <w:marLeft w:val="0"/>
      <w:marRight w:val="0"/>
      <w:marTop w:val="0"/>
      <w:marBottom w:val="0"/>
      <w:divBdr>
        <w:top w:val="none" w:sz="0" w:space="0" w:color="auto"/>
        <w:left w:val="none" w:sz="0" w:space="0" w:color="auto"/>
        <w:bottom w:val="none" w:sz="0" w:space="0" w:color="auto"/>
        <w:right w:val="none" w:sz="0" w:space="0" w:color="auto"/>
      </w:divBdr>
    </w:div>
    <w:div w:id="465395958">
      <w:bodyDiv w:val="1"/>
      <w:marLeft w:val="0"/>
      <w:marRight w:val="0"/>
      <w:marTop w:val="0"/>
      <w:marBottom w:val="0"/>
      <w:divBdr>
        <w:top w:val="none" w:sz="0" w:space="0" w:color="auto"/>
        <w:left w:val="none" w:sz="0" w:space="0" w:color="auto"/>
        <w:bottom w:val="none" w:sz="0" w:space="0" w:color="auto"/>
        <w:right w:val="none" w:sz="0" w:space="0" w:color="auto"/>
      </w:divBdr>
    </w:div>
    <w:div w:id="466317692">
      <w:bodyDiv w:val="1"/>
      <w:marLeft w:val="0"/>
      <w:marRight w:val="0"/>
      <w:marTop w:val="0"/>
      <w:marBottom w:val="0"/>
      <w:divBdr>
        <w:top w:val="none" w:sz="0" w:space="0" w:color="auto"/>
        <w:left w:val="none" w:sz="0" w:space="0" w:color="auto"/>
        <w:bottom w:val="none" w:sz="0" w:space="0" w:color="auto"/>
        <w:right w:val="none" w:sz="0" w:space="0" w:color="auto"/>
      </w:divBdr>
    </w:div>
    <w:div w:id="468132801">
      <w:bodyDiv w:val="1"/>
      <w:marLeft w:val="0"/>
      <w:marRight w:val="0"/>
      <w:marTop w:val="0"/>
      <w:marBottom w:val="0"/>
      <w:divBdr>
        <w:top w:val="none" w:sz="0" w:space="0" w:color="auto"/>
        <w:left w:val="none" w:sz="0" w:space="0" w:color="auto"/>
        <w:bottom w:val="none" w:sz="0" w:space="0" w:color="auto"/>
        <w:right w:val="none" w:sz="0" w:space="0" w:color="auto"/>
      </w:divBdr>
    </w:div>
    <w:div w:id="469523304">
      <w:bodyDiv w:val="1"/>
      <w:marLeft w:val="0"/>
      <w:marRight w:val="0"/>
      <w:marTop w:val="0"/>
      <w:marBottom w:val="0"/>
      <w:divBdr>
        <w:top w:val="none" w:sz="0" w:space="0" w:color="auto"/>
        <w:left w:val="none" w:sz="0" w:space="0" w:color="auto"/>
        <w:bottom w:val="none" w:sz="0" w:space="0" w:color="auto"/>
        <w:right w:val="none" w:sz="0" w:space="0" w:color="auto"/>
      </w:divBdr>
      <w:divsChild>
        <w:div w:id="1791779036">
          <w:marLeft w:val="446"/>
          <w:marRight w:val="0"/>
          <w:marTop w:val="0"/>
          <w:marBottom w:val="0"/>
          <w:divBdr>
            <w:top w:val="none" w:sz="0" w:space="0" w:color="auto"/>
            <w:left w:val="none" w:sz="0" w:space="0" w:color="auto"/>
            <w:bottom w:val="none" w:sz="0" w:space="0" w:color="auto"/>
            <w:right w:val="none" w:sz="0" w:space="0" w:color="auto"/>
          </w:divBdr>
        </w:div>
        <w:div w:id="1270089192">
          <w:marLeft w:val="446"/>
          <w:marRight w:val="0"/>
          <w:marTop w:val="0"/>
          <w:marBottom w:val="0"/>
          <w:divBdr>
            <w:top w:val="none" w:sz="0" w:space="0" w:color="auto"/>
            <w:left w:val="none" w:sz="0" w:space="0" w:color="auto"/>
            <w:bottom w:val="none" w:sz="0" w:space="0" w:color="auto"/>
            <w:right w:val="none" w:sz="0" w:space="0" w:color="auto"/>
          </w:divBdr>
        </w:div>
        <w:div w:id="2123188757">
          <w:marLeft w:val="446"/>
          <w:marRight w:val="0"/>
          <w:marTop w:val="0"/>
          <w:marBottom w:val="0"/>
          <w:divBdr>
            <w:top w:val="none" w:sz="0" w:space="0" w:color="auto"/>
            <w:left w:val="none" w:sz="0" w:space="0" w:color="auto"/>
            <w:bottom w:val="none" w:sz="0" w:space="0" w:color="auto"/>
            <w:right w:val="none" w:sz="0" w:space="0" w:color="auto"/>
          </w:divBdr>
        </w:div>
        <w:div w:id="1820799890">
          <w:marLeft w:val="446"/>
          <w:marRight w:val="0"/>
          <w:marTop w:val="0"/>
          <w:marBottom w:val="0"/>
          <w:divBdr>
            <w:top w:val="none" w:sz="0" w:space="0" w:color="auto"/>
            <w:left w:val="none" w:sz="0" w:space="0" w:color="auto"/>
            <w:bottom w:val="none" w:sz="0" w:space="0" w:color="auto"/>
            <w:right w:val="none" w:sz="0" w:space="0" w:color="auto"/>
          </w:divBdr>
        </w:div>
        <w:div w:id="902644298">
          <w:marLeft w:val="446"/>
          <w:marRight w:val="0"/>
          <w:marTop w:val="0"/>
          <w:marBottom w:val="0"/>
          <w:divBdr>
            <w:top w:val="none" w:sz="0" w:space="0" w:color="auto"/>
            <w:left w:val="none" w:sz="0" w:space="0" w:color="auto"/>
            <w:bottom w:val="none" w:sz="0" w:space="0" w:color="auto"/>
            <w:right w:val="none" w:sz="0" w:space="0" w:color="auto"/>
          </w:divBdr>
        </w:div>
      </w:divsChild>
    </w:div>
    <w:div w:id="475727612">
      <w:bodyDiv w:val="1"/>
      <w:marLeft w:val="0"/>
      <w:marRight w:val="0"/>
      <w:marTop w:val="0"/>
      <w:marBottom w:val="0"/>
      <w:divBdr>
        <w:top w:val="none" w:sz="0" w:space="0" w:color="auto"/>
        <w:left w:val="none" w:sz="0" w:space="0" w:color="auto"/>
        <w:bottom w:val="none" w:sz="0" w:space="0" w:color="auto"/>
        <w:right w:val="none" w:sz="0" w:space="0" w:color="auto"/>
      </w:divBdr>
    </w:div>
    <w:div w:id="479925238">
      <w:bodyDiv w:val="1"/>
      <w:marLeft w:val="0"/>
      <w:marRight w:val="0"/>
      <w:marTop w:val="0"/>
      <w:marBottom w:val="0"/>
      <w:divBdr>
        <w:top w:val="none" w:sz="0" w:space="0" w:color="auto"/>
        <w:left w:val="none" w:sz="0" w:space="0" w:color="auto"/>
        <w:bottom w:val="none" w:sz="0" w:space="0" w:color="auto"/>
        <w:right w:val="none" w:sz="0" w:space="0" w:color="auto"/>
      </w:divBdr>
    </w:div>
    <w:div w:id="487090827">
      <w:bodyDiv w:val="1"/>
      <w:marLeft w:val="0"/>
      <w:marRight w:val="0"/>
      <w:marTop w:val="0"/>
      <w:marBottom w:val="0"/>
      <w:divBdr>
        <w:top w:val="none" w:sz="0" w:space="0" w:color="auto"/>
        <w:left w:val="none" w:sz="0" w:space="0" w:color="auto"/>
        <w:bottom w:val="none" w:sz="0" w:space="0" w:color="auto"/>
        <w:right w:val="none" w:sz="0" w:space="0" w:color="auto"/>
      </w:divBdr>
    </w:div>
    <w:div w:id="489516903">
      <w:bodyDiv w:val="1"/>
      <w:marLeft w:val="0"/>
      <w:marRight w:val="0"/>
      <w:marTop w:val="0"/>
      <w:marBottom w:val="0"/>
      <w:divBdr>
        <w:top w:val="none" w:sz="0" w:space="0" w:color="auto"/>
        <w:left w:val="none" w:sz="0" w:space="0" w:color="auto"/>
        <w:bottom w:val="none" w:sz="0" w:space="0" w:color="auto"/>
        <w:right w:val="none" w:sz="0" w:space="0" w:color="auto"/>
      </w:divBdr>
    </w:div>
    <w:div w:id="49441395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25">
          <w:marLeft w:val="446"/>
          <w:marRight w:val="0"/>
          <w:marTop w:val="0"/>
          <w:marBottom w:val="0"/>
          <w:divBdr>
            <w:top w:val="none" w:sz="0" w:space="0" w:color="auto"/>
            <w:left w:val="none" w:sz="0" w:space="0" w:color="auto"/>
            <w:bottom w:val="none" w:sz="0" w:space="0" w:color="auto"/>
            <w:right w:val="none" w:sz="0" w:space="0" w:color="auto"/>
          </w:divBdr>
        </w:div>
        <w:div w:id="1096437798">
          <w:marLeft w:val="446"/>
          <w:marRight w:val="0"/>
          <w:marTop w:val="0"/>
          <w:marBottom w:val="0"/>
          <w:divBdr>
            <w:top w:val="none" w:sz="0" w:space="0" w:color="auto"/>
            <w:left w:val="none" w:sz="0" w:space="0" w:color="auto"/>
            <w:bottom w:val="none" w:sz="0" w:space="0" w:color="auto"/>
            <w:right w:val="none" w:sz="0" w:space="0" w:color="auto"/>
          </w:divBdr>
        </w:div>
        <w:div w:id="708648456">
          <w:marLeft w:val="446"/>
          <w:marRight w:val="0"/>
          <w:marTop w:val="0"/>
          <w:marBottom w:val="0"/>
          <w:divBdr>
            <w:top w:val="none" w:sz="0" w:space="0" w:color="auto"/>
            <w:left w:val="none" w:sz="0" w:space="0" w:color="auto"/>
            <w:bottom w:val="none" w:sz="0" w:space="0" w:color="auto"/>
            <w:right w:val="none" w:sz="0" w:space="0" w:color="auto"/>
          </w:divBdr>
        </w:div>
      </w:divsChild>
    </w:div>
    <w:div w:id="498739297">
      <w:bodyDiv w:val="1"/>
      <w:marLeft w:val="0"/>
      <w:marRight w:val="0"/>
      <w:marTop w:val="0"/>
      <w:marBottom w:val="0"/>
      <w:divBdr>
        <w:top w:val="none" w:sz="0" w:space="0" w:color="auto"/>
        <w:left w:val="none" w:sz="0" w:space="0" w:color="auto"/>
        <w:bottom w:val="none" w:sz="0" w:space="0" w:color="auto"/>
        <w:right w:val="none" w:sz="0" w:space="0" w:color="auto"/>
      </w:divBdr>
    </w:div>
    <w:div w:id="502597352">
      <w:bodyDiv w:val="1"/>
      <w:marLeft w:val="0"/>
      <w:marRight w:val="0"/>
      <w:marTop w:val="0"/>
      <w:marBottom w:val="0"/>
      <w:divBdr>
        <w:top w:val="none" w:sz="0" w:space="0" w:color="auto"/>
        <w:left w:val="none" w:sz="0" w:space="0" w:color="auto"/>
        <w:bottom w:val="none" w:sz="0" w:space="0" w:color="auto"/>
        <w:right w:val="none" w:sz="0" w:space="0" w:color="auto"/>
      </w:divBdr>
    </w:div>
    <w:div w:id="509953823">
      <w:bodyDiv w:val="1"/>
      <w:marLeft w:val="0"/>
      <w:marRight w:val="0"/>
      <w:marTop w:val="0"/>
      <w:marBottom w:val="0"/>
      <w:divBdr>
        <w:top w:val="none" w:sz="0" w:space="0" w:color="auto"/>
        <w:left w:val="none" w:sz="0" w:space="0" w:color="auto"/>
        <w:bottom w:val="none" w:sz="0" w:space="0" w:color="auto"/>
        <w:right w:val="none" w:sz="0" w:space="0" w:color="auto"/>
      </w:divBdr>
    </w:div>
    <w:div w:id="510607563">
      <w:bodyDiv w:val="1"/>
      <w:marLeft w:val="0"/>
      <w:marRight w:val="0"/>
      <w:marTop w:val="0"/>
      <w:marBottom w:val="0"/>
      <w:divBdr>
        <w:top w:val="none" w:sz="0" w:space="0" w:color="auto"/>
        <w:left w:val="none" w:sz="0" w:space="0" w:color="auto"/>
        <w:bottom w:val="none" w:sz="0" w:space="0" w:color="auto"/>
        <w:right w:val="none" w:sz="0" w:space="0" w:color="auto"/>
      </w:divBdr>
    </w:div>
    <w:div w:id="515198730">
      <w:bodyDiv w:val="1"/>
      <w:marLeft w:val="0"/>
      <w:marRight w:val="0"/>
      <w:marTop w:val="0"/>
      <w:marBottom w:val="0"/>
      <w:divBdr>
        <w:top w:val="none" w:sz="0" w:space="0" w:color="auto"/>
        <w:left w:val="none" w:sz="0" w:space="0" w:color="auto"/>
        <w:bottom w:val="none" w:sz="0" w:space="0" w:color="auto"/>
        <w:right w:val="none" w:sz="0" w:space="0" w:color="auto"/>
      </w:divBdr>
      <w:divsChild>
        <w:div w:id="109865640">
          <w:marLeft w:val="547"/>
          <w:marRight w:val="0"/>
          <w:marTop w:val="0"/>
          <w:marBottom w:val="0"/>
          <w:divBdr>
            <w:top w:val="none" w:sz="0" w:space="0" w:color="auto"/>
            <w:left w:val="none" w:sz="0" w:space="0" w:color="auto"/>
            <w:bottom w:val="none" w:sz="0" w:space="0" w:color="auto"/>
            <w:right w:val="none" w:sz="0" w:space="0" w:color="auto"/>
          </w:divBdr>
        </w:div>
        <w:div w:id="1225339430">
          <w:marLeft w:val="547"/>
          <w:marRight w:val="0"/>
          <w:marTop w:val="0"/>
          <w:marBottom w:val="0"/>
          <w:divBdr>
            <w:top w:val="none" w:sz="0" w:space="0" w:color="auto"/>
            <w:left w:val="none" w:sz="0" w:space="0" w:color="auto"/>
            <w:bottom w:val="none" w:sz="0" w:space="0" w:color="auto"/>
            <w:right w:val="none" w:sz="0" w:space="0" w:color="auto"/>
          </w:divBdr>
        </w:div>
        <w:div w:id="1814591847">
          <w:marLeft w:val="547"/>
          <w:marRight w:val="0"/>
          <w:marTop w:val="0"/>
          <w:marBottom w:val="0"/>
          <w:divBdr>
            <w:top w:val="none" w:sz="0" w:space="0" w:color="auto"/>
            <w:left w:val="none" w:sz="0" w:space="0" w:color="auto"/>
            <w:bottom w:val="none" w:sz="0" w:space="0" w:color="auto"/>
            <w:right w:val="none" w:sz="0" w:space="0" w:color="auto"/>
          </w:divBdr>
        </w:div>
      </w:divsChild>
    </w:div>
    <w:div w:id="515578679">
      <w:bodyDiv w:val="1"/>
      <w:marLeft w:val="0"/>
      <w:marRight w:val="0"/>
      <w:marTop w:val="0"/>
      <w:marBottom w:val="0"/>
      <w:divBdr>
        <w:top w:val="none" w:sz="0" w:space="0" w:color="auto"/>
        <w:left w:val="none" w:sz="0" w:space="0" w:color="auto"/>
        <w:bottom w:val="none" w:sz="0" w:space="0" w:color="auto"/>
        <w:right w:val="none" w:sz="0" w:space="0" w:color="auto"/>
      </w:divBdr>
      <w:divsChild>
        <w:div w:id="856582559">
          <w:marLeft w:val="0"/>
          <w:marRight w:val="0"/>
          <w:marTop w:val="0"/>
          <w:marBottom w:val="0"/>
          <w:divBdr>
            <w:top w:val="none" w:sz="0" w:space="0" w:color="auto"/>
            <w:left w:val="none" w:sz="0" w:space="0" w:color="auto"/>
            <w:bottom w:val="none" w:sz="0" w:space="0" w:color="auto"/>
            <w:right w:val="none" w:sz="0" w:space="0" w:color="auto"/>
          </w:divBdr>
          <w:divsChild>
            <w:div w:id="522285532">
              <w:marLeft w:val="0"/>
              <w:marRight w:val="0"/>
              <w:marTop w:val="0"/>
              <w:marBottom w:val="0"/>
              <w:divBdr>
                <w:top w:val="none" w:sz="0" w:space="0" w:color="auto"/>
                <w:left w:val="none" w:sz="0" w:space="0" w:color="auto"/>
                <w:bottom w:val="none" w:sz="0" w:space="0" w:color="auto"/>
                <w:right w:val="none" w:sz="0" w:space="0" w:color="auto"/>
              </w:divBdr>
              <w:divsChild>
                <w:div w:id="7727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33470">
      <w:bodyDiv w:val="1"/>
      <w:marLeft w:val="0"/>
      <w:marRight w:val="0"/>
      <w:marTop w:val="0"/>
      <w:marBottom w:val="0"/>
      <w:divBdr>
        <w:top w:val="none" w:sz="0" w:space="0" w:color="auto"/>
        <w:left w:val="none" w:sz="0" w:space="0" w:color="auto"/>
        <w:bottom w:val="none" w:sz="0" w:space="0" w:color="auto"/>
        <w:right w:val="none" w:sz="0" w:space="0" w:color="auto"/>
      </w:divBdr>
    </w:div>
    <w:div w:id="532620540">
      <w:bodyDiv w:val="1"/>
      <w:marLeft w:val="0"/>
      <w:marRight w:val="0"/>
      <w:marTop w:val="0"/>
      <w:marBottom w:val="0"/>
      <w:divBdr>
        <w:top w:val="none" w:sz="0" w:space="0" w:color="auto"/>
        <w:left w:val="none" w:sz="0" w:space="0" w:color="auto"/>
        <w:bottom w:val="none" w:sz="0" w:space="0" w:color="auto"/>
        <w:right w:val="none" w:sz="0" w:space="0" w:color="auto"/>
      </w:divBdr>
      <w:divsChild>
        <w:div w:id="624777116">
          <w:marLeft w:val="0"/>
          <w:marRight w:val="0"/>
          <w:marTop w:val="0"/>
          <w:marBottom w:val="0"/>
          <w:divBdr>
            <w:top w:val="none" w:sz="0" w:space="0" w:color="auto"/>
            <w:left w:val="none" w:sz="0" w:space="0" w:color="auto"/>
            <w:bottom w:val="none" w:sz="0" w:space="0" w:color="auto"/>
            <w:right w:val="none" w:sz="0" w:space="0" w:color="auto"/>
          </w:divBdr>
        </w:div>
      </w:divsChild>
    </w:div>
    <w:div w:id="535045839">
      <w:bodyDiv w:val="1"/>
      <w:marLeft w:val="0"/>
      <w:marRight w:val="0"/>
      <w:marTop w:val="0"/>
      <w:marBottom w:val="0"/>
      <w:divBdr>
        <w:top w:val="none" w:sz="0" w:space="0" w:color="auto"/>
        <w:left w:val="none" w:sz="0" w:space="0" w:color="auto"/>
        <w:bottom w:val="none" w:sz="0" w:space="0" w:color="auto"/>
        <w:right w:val="none" w:sz="0" w:space="0" w:color="auto"/>
      </w:divBdr>
      <w:divsChild>
        <w:div w:id="1366711737">
          <w:marLeft w:val="446"/>
          <w:marRight w:val="0"/>
          <w:marTop w:val="240"/>
          <w:marBottom w:val="240"/>
          <w:divBdr>
            <w:top w:val="none" w:sz="0" w:space="0" w:color="auto"/>
            <w:left w:val="none" w:sz="0" w:space="0" w:color="auto"/>
            <w:bottom w:val="none" w:sz="0" w:space="0" w:color="auto"/>
            <w:right w:val="none" w:sz="0" w:space="0" w:color="auto"/>
          </w:divBdr>
        </w:div>
        <w:div w:id="2127380450">
          <w:marLeft w:val="446"/>
          <w:marRight w:val="0"/>
          <w:marTop w:val="240"/>
          <w:marBottom w:val="240"/>
          <w:divBdr>
            <w:top w:val="none" w:sz="0" w:space="0" w:color="auto"/>
            <w:left w:val="none" w:sz="0" w:space="0" w:color="auto"/>
            <w:bottom w:val="none" w:sz="0" w:space="0" w:color="auto"/>
            <w:right w:val="none" w:sz="0" w:space="0" w:color="auto"/>
          </w:divBdr>
        </w:div>
        <w:div w:id="1669090362">
          <w:marLeft w:val="446"/>
          <w:marRight w:val="0"/>
          <w:marTop w:val="240"/>
          <w:marBottom w:val="240"/>
          <w:divBdr>
            <w:top w:val="none" w:sz="0" w:space="0" w:color="auto"/>
            <w:left w:val="none" w:sz="0" w:space="0" w:color="auto"/>
            <w:bottom w:val="none" w:sz="0" w:space="0" w:color="auto"/>
            <w:right w:val="none" w:sz="0" w:space="0" w:color="auto"/>
          </w:divBdr>
        </w:div>
        <w:div w:id="203520900">
          <w:marLeft w:val="446"/>
          <w:marRight w:val="0"/>
          <w:marTop w:val="240"/>
          <w:marBottom w:val="240"/>
          <w:divBdr>
            <w:top w:val="none" w:sz="0" w:space="0" w:color="auto"/>
            <w:left w:val="none" w:sz="0" w:space="0" w:color="auto"/>
            <w:bottom w:val="none" w:sz="0" w:space="0" w:color="auto"/>
            <w:right w:val="none" w:sz="0" w:space="0" w:color="auto"/>
          </w:divBdr>
        </w:div>
      </w:divsChild>
    </w:div>
    <w:div w:id="546112705">
      <w:bodyDiv w:val="1"/>
      <w:marLeft w:val="0"/>
      <w:marRight w:val="0"/>
      <w:marTop w:val="0"/>
      <w:marBottom w:val="0"/>
      <w:divBdr>
        <w:top w:val="none" w:sz="0" w:space="0" w:color="auto"/>
        <w:left w:val="none" w:sz="0" w:space="0" w:color="auto"/>
        <w:bottom w:val="none" w:sz="0" w:space="0" w:color="auto"/>
        <w:right w:val="none" w:sz="0" w:space="0" w:color="auto"/>
      </w:divBdr>
    </w:div>
    <w:div w:id="558252164">
      <w:bodyDiv w:val="1"/>
      <w:marLeft w:val="0"/>
      <w:marRight w:val="0"/>
      <w:marTop w:val="0"/>
      <w:marBottom w:val="0"/>
      <w:divBdr>
        <w:top w:val="none" w:sz="0" w:space="0" w:color="auto"/>
        <w:left w:val="none" w:sz="0" w:space="0" w:color="auto"/>
        <w:bottom w:val="none" w:sz="0" w:space="0" w:color="auto"/>
        <w:right w:val="none" w:sz="0" w:space="0" w:color="auto"/>
      </w:divBdr>
    </w:div>
    <w:div w:id="558790073">
      <w:bodyDiv w:val="1"/>
      <w:marLeft w:val="0"/>
      <w:marRight w:val="0"/>
      <w:marTop w:val="0"/>
      <w:marBottom w:val="0"/>
      <w:divBdr>
        <w:top w:val="none" w:sz="0" w:space="0" w:color="auto"/>
        <w:left w:val="none" w:sz="0" w:space="0" w:color="auto"/>
        <w:bottom w:val="none" w:sz="0" w:space="0" w:color="auto"/>
        <w:right w:val="none" w:sz="0" w:space="0" w:color="auto"/>
      </w:divBdr>
    </w:div>
    <w:div w:id="561142501">
      <w:bodyDiv w:val="1"/>
      <w:marLeft w:val="0"/>
      <w:marRight w:val="0"/>
      <w:marTop w:val="0"/>
      <w:marBottom w:val="0"/>
      <w:divBdr>
        <w:top w:val="none" w:sz="0" w:space="0" w:color="auto"/>
        <w:left w:val="none" w:sz="0" w:space="0" w:color="auto"/>
        <w:bottom w:val="none" w:sz="0" w:space="0" w:color="auto"/>
        <w:right w:val="none" w:sz="0" w:space="0" w:color="auto"/>
      </w:divBdr>
    </w:div>
    <w:div w:id="563177568">
      <w:bodyDiv w:val="1"/>
      <w:marLeft w:val="0"/>
      <w:marRight w:val="0"/>
      <w:marTop w:val="0"/>
      <w:marBottom w:val="0"/>
      <w:divBdr>
        <w:top w:val="none" w:sz="0" w:space="0" w:color="auto"/>
        <w:left w:val="none" w:sz="0" w:space="0" w:color="auto"/>
        <w:bottom w:val="none" w:sz="0" w:space="0" w:color="auto"/>
        <w:right w:val="none" w:sz="0" w:space="0" w:color="auto"/>
      </w:divBdr>
    </w:div>
    <w:div w:id="571626349">
      <w:bodyDiv w:val="1"/>
      <w:marLeft w:val="0"/>
      <w:marRight w:val="0"/>
      <w:marTop w:val="0"/>
      <w:marBottom w:val="0"/>
      <w:divBdr>
        <w:top w:val="none" w:sz="0" w:space="0" w:color="auto"/>
        <w:left w:val="none" w:sz="0" w:space="0" w:color="auto"/>
        <w:bottom w:val="none" w:sz="0" w:space="0" w:color="auto"/>
        <w:right w:val="none" w:sz="0" w:space="0" w:color="auto"/>
      </w:divBdr>
    </w:div>
    <w:div w:id="577908979">
      <w:bodyDiv w:val="1"/>
      <w:marLeft w:val="0"/>
      <w:marRight w:val="0"/>
      <w:marTop w:val="0"/>
      <w:marBottom w:val="0"/>
      <w:divBdr>
        <w:top w:val="none" w:sz="0" w:space="0" w:color="auto"/>
        <w:left w:val="none" w:sz="0" w:space="0" w:color="auto"/>
        <w:bottom w:val="none" w:sz="0" w:space="0" w:color="auto"/>
        <w:right w:val="none" w:sz="0" w:space="0" w:color="auto"/>
      </w:divBdr>
    </w:div>
    <w:div w:id="584726818">
      <w:bodyDiv w:val="1"/>
      <w:marLeft w:val="0"/>
      <w:marRight w:val="0"/>
      <w:marTop w:val="0"/>
      <w:marBottom w:val="0"/>
      <w:divBdr>
        <w:top w:val="none" w:sz="0" w:space="0" w:color="auto"/>
        <w:left w:val="none" w:sz="0" w:space="0" w:color="auto"/>
        <w:bottom w:val="none" w:sz="0" w:space="0" w:color="auto"/>
        <w:right w:val="none" w:sz="0" w:space="0" w:color="auto"/>
      </w:divBdr>
    </w:div>
    <w:div w:id="585500716">
      <w:bodyDiv w:val="1"/>
      <w:marLeft w:val="0"/>
      <w:marRight w:val="0"/>
      <w:marTop w:val="0"/>
      <w:marBottom w:val="0"/>
      <w:divBdr>
        <w:top w:val="none" w:sz="0" w:space="0" w:color="auto"/>
        <w:left w:val="none" w:sz="0" w:space="0" w:color="auto"/>
        <w:bottom w:val="none" w:sz="0" w:space="0" w:color="auto"/>
        <w:right w:val="none" w:sz="0" w:space="0" w:color="auto"/>
      </w:divBdr>
    </w:div>
    <w:div w:id="589706325">
      <w:bodyDiv w:val="1"/>
      <w:marLeft w:val="0"/>
      <w:marRight w:val="0"/>
      <w:marTop w:val="0"/>
      <w:marBottom w:val="0"/>
      <w:divBdr>
        <w:top w:val="none" w:sz="0" w:space="0" w:color="auto"/>
        <w:left w:val="none" w:sz="0" w:space="0" w:color="auto"/>
        <w:bottom w:val="none" w:sz="0" w:space="0" w:color="auto"/>
        <w:right w:val="none" w:sz="0" w:space="0" w:color="auto"/>
      </w:divBdr>
      <w:divsChild>
        <w:div w:id="1811702717">
          <w:marLeft w:val="446"/>
          <w:marRight w:val="0"/>
          <w:marTop w:val="240"/>
          <w:marBottom w:val="240"/>
          <w:divBdr>
            <w:top w:val="none" w:sz="0" w:space="0" w:color="auto"/>
            <w:left w:val="none" w:sz="0" w:space="0" w:color="auto"/>
            <w:bottom w:val="none" w:sz="0" w:space="0" w:color="auto"/>
            <w:right w:val="none" w:sz="0" w:space="0" w:color="auto"/>
          </w:divBdr>
        </w:div>
        <w:div w:id="188689162">
          <w:marLeft w:val="446"/>
          <w:marRight w:val="0"/>
          <w:marTop w:val="240"/>
          <w:marBottom w:val="240"/>
          <w:divBdr>
            <w:top w:val="none" w:sz="0" w:space="0" w:color="auto"/>
            <w:left w:val="none" w:sz="0" w:space="0" w:color="auto"/>
            <w:bottom w:val="none" w:sz="0" w:space="0" w:color="auto"/>
            <w:right w:val="none" w:sz="0" w:space="0" w:color="auto"/>
          </w:divBdr>
        </w:div>
        <w:div w:id="560411049">
          <w:marLeft w:val="446"/>
          <w:marRight w:val="0"/>
          <w:marTop w:val="240"/>
          <w:marBottom w:val="240"/>
          <w:divBdr>
            <w:top w:val="none" w:sz="0" w:space="0" w:color="auto"/>
            <w:left w:val="none" w:sz="0" w:space="0" w:color="auto"/>
            <w:bottom w:val="none" w:sz="0" w:space="0" w:color="auto"/>
            <w:right w:val="none" w:sz="0" w:space="0" w:color="auto"/>
          </w:divBdr>
        </w:div>
        <w:div w:id="1150634685">
          <w:marLeft w:val="446"/>
          <w:marRight w:val="0"/>
          <w:marTop w:val="240"/>
          <w:marBottom w:val="240"/>
          <w:divBdr>
            <w:top w:val="none" w:sz="0" w:space="0" w:color="auto"/>
            <w:left w:val="none" w:sz="0" w:space="0" w:color="auto"/>
            <w:bottom w:val="none" w:sz="0" w:space="0" w:color="auto"/>
            <w:right w:val="none" w:sz="0" w:space="0" w:color="auto"/>
          </w:divBdr>
        </w:div>
        <w:div w:id="1929268597">
          <w:marLeft w:val="446"/>
          <w:marRight w:val="0"/>
          <w:marTop w:val="240"/>
          <w:marBottom w:val="240"/>
          <w:divBdr>
            <w:top w:val="none" w:sz="0" w:space="0" w:color="auto"/>
            <w:left w:val="none" w:sz="0" w:space="0" w:color="auto"/>
            <w:bottom w:val="none" w:sz="0" w:space="0" w:color="auto"/>
            <w:right w:val="none" w:sz="0" w:space="0" w:color="auto"/>
          </w:divBdr>
        </w:div>
      </w:divsChild>
    </w:div>
    <w:div w:id="590238341">
      <w:bodyDiv w:val="1"/>
      <w:marLeft w:val="0"/>
      <w:marRight w:val="0"/>
      <w:marTop w:val="0"/>
      <w:marBottom w:val="0"/>
      <w:divBdr>
        <w:top w:val="none" w:sz="0" w:space="0" w:color="auto"/>
        <w:left w:val="none" w:sz="0" w:space="0" w:color="auto"/>
        <w:bottom w:val="none" w:sz="0" w:space="0" w:color="auto"/>
        <w:right w:val="none" w:sz="0" w:space="0" w:color="auto"/>
      </w:divBdr>
      <w:divsChild>
        <w:div w:id="1924407610">
          <w:marLeft w:val="180"/>
          <w:marRight w:val="180"/>
          <w:marTop w:val="0"/>
          <w:marBottom w:val="0"/>
          <w:divBdr>
            <w:top w:val="none" w:sz="0" w:space="0" w:color="auto"/>
            <w:left w:val="none" w:sz="0" w:space="0" w:color="auto"/>
            <w:bottom w:val="single" w:sz="12" w:space="6" w:color="E6E6E6"/>
            <w:right w:val="none" w:sz="0" w:space="0" w:color="auto"/>
          </w:divBdr>
          <w:divsChild>
            <w:div w:id="1921404516">
              <w:marLeft w:val="0"/>
              <w:marRight w:val="0"/>
              <w:marTop w:val="0"/>
              <w:marBottom w:val="0"/>
              <w:divBdr>
                <w:top w:val="none" w:sz="0" w:space="0" w:color="auto"/>
                <w:left w:val="none" w:sz="0" w:space="0" w:color="auto"/>
                <w:bottom w:val="none" w:sz="0" w:space="0" w:color="auto"/>
                <w:right w:val="none" w:sz="0" w:space="0" w:color="auto"/>
              </w:divBdr>
            </w:div>
            <w:div w:id="2141409927">
              <w:marLeft w:val="0"/>
              <w:marRight w:val="0"/>
              <w:marTop w:val="0"/>
              <w:marBottom w:val="0"/>
              <w:divBdr>
                <w:top w:val="none" w:sz="0" w:space="0" w:color="auto"/>
                <w:left w:val="none" w:sz="0" w:space="0" w:color="auto"/>
                <w:bottom w:val="none" w:sz="0" w:space="0" w:color="auto"/>
                <w:right w:val="none" w:sz="0" w:space="0" w:color="auto"/>
              </w:divBdr>
            </w:div>
            <w:div w:id="566959616">
              <w:marLeft w:val="0"/>
              <w:marRight w:val="0"/>
              <w:marTop w:val="0"/>
              <w:marBottom w:val="0"/>
              <w:divBdr>
                <w:top w:val="none" w:sz="0" w:space="0" w:color="auto"/>
                <w:left w:val="none" w:sz="0" w:space="0" w:color="auto"/>
                <w:bottom w:val="none" w:sz="0" w:space="0" w:color="auto"/>
                <w:right w:val="none" w:sz="0" w:space="0" w:color="auto"/>
              </w:divBdr>
            </w:div>
          </w:divsChild>
        </w:div>
        <w:div w:id="54933686">
          <w:marLeft w:val="0"/>
          <w:marRight w:val="0"/>
          <w:marTop w:val="0"/>
          <w:marBottom w:val="0"/>
          <w:divBdr>
            <w:top w:val="none" w:sz="0" w:space="0" w:color="auto"/>
            <w:left w:val="none" w:sz="0" w:space="0" w:color="auto"/>
            <w:bottom w:val="none" w:sz="0" w:space="0" w:color="auto"/>
            <w:right w:val="none" w:sz="0" w:space="0" w:color="auto"/>
          </w:divBdr>
          <w:divsChild>
            <w:div w:id="826868145">
              <w:marLeft w:val="0"/>
              <w:marRight w:val="0"/>
              <w:marTop w:val="0"/>
              <w:marBottom w:val="0"/>
              <w:divBdr>
                <w:top w:val="none" w:sz="0" w:space="0" w:color="auto"/>
                <w:left w:val="none" w:sz="0" w:space="0" w:color="auto"/>
                <w:bottom w:val="none" w:sz="0" w:space="0" w:color="auto"/>
                <w:right w:val="none" w:sz="0" w:space="0" w:color="auto"/>
              </w:divBdr>
            </w:div>
            <w:div w:id="1660425601">
              <w:marLeft w:val="0"/>
              <w:marRight w:val="0"/>
              <w:marTop w:val="0"/>
              <w:marBottom w:val="0"/>
              <w:divBdr>
                <w:top w:val="none" w:sz="0" w:space="0" w:color="auto"/>
                <w:left w:val="none" w:sz="0" w:space="0" w:color="auto"/>
                <w:bottom w:val="none" w:sz="0" w:space="0" w:color="auto"/>
                <w:right w:val="none" w:sz="0" w:space="0" w:color="auto"/>
              </w:divBdr>
            </w:div>
          </w:divsChild>
        </w:div>
        <w:div w:id="1693913678">
          <w:marLeft w:val="0"/>
          <w:marRight w:val="0"/>
          <w:marTop w:val="0"/>
          <w:marBottom w:val="0"/>
          <w:divBdr>
            <w:top w:val="none" w:sz="0" w:space="0" w:color="auto"/>
            <w:left w:val="none" w:sz="0" w:space="0" w:color="auto"/>
            <w:bottom w:val="none" w:sz="0" w:space="0" w:color="auto"/>
            <w:right w:val="none" w:sz="0" w:space="0" w:color="auto"/>
          </w:divBdr>
          <w:divsChild>
            <w:div w:id="957951826">
              <w:marLeft w:val="0"/>
              <w:marRight w:val="0"/>
              <w:marTop w:val="0"/>
              <w:marBottom w:val="0"/>
              <w:divBdr>
                <w:top w:val="none" w:sz="0" w:space="0" w:color="auto"/>
                <w:left w:val="none" w:sz="0" w:space="0" w:color="auto"/>
                <w:bottom w:val="none" w:sz="0" w:space="0" w:color="auto"/>
                <w:right w:val="none" w:sz="0" w:space="0" w:color="auto"/>
              </w:divBdr>
            </w:div>
            <w:div w:id="1815903603">
              <w:marLeft w:val="0"/>
              <w:marRight w:val="0"/>
              <w:marTop w:val="0"/>
              <w:marBottom w:val="0"/>
              <w:divBdr>
                <w:top w:val="none" w:sz="0" w:space="0" w:color="auto"/>
                <w:left w:val="none" w:sz="0" w:space="0" w:color="auto"/>
                <w:bottom w:val="none" w:sz="0" w:space="0" w:color="auto"/>
                <w:right w:val="none" w:sz="0" w:space="0" w:color="auto"/>
              </w:divBdr>
            </w:div>
          </w:divsChild>
        </w:div>
        <w:div w:id="377515264">
          <w:marLeft w:val="0"/>
          <w:marRight w:val="0"/>
          <w:marTop w:val="0"/>
          <w:marBottom w:val="0"/>
          <w:divBdr>
            <w:top w:val="none" w:sz="0" w:space="0" w:color="auto"/>
            <w:left w:val="none" w:sz="0" w:space="0" w:color="auto"/>
            <w:bottom w:val="none" w:sz="0" w:space="0" w:color="auto"/>
            <w:right w:val="none" w:sz="0" w:space="0" w:color="auto"/>
          </w:divBdr>
          <w:divsChild>
            <w:div w:id="890308181">
              <w:marLeft w:val="0"/>
              <w:marRight w:val="0"/>
              <w:marTop w:val="0"/>
              <w:marBottom w:val="0"/>
              <w:divBdr>
                <w:top w:val="none" w:sz="0" w:space="0" w:color="auto"/>
                <w:left w:val="none" w:sz="0" w:space="0" w:color="auto"/>
                <w:bottom w:val="none" w:sz="0" w:space="0" w:color="auto"/>
                <w:right w:val="none" w:sz="0" w:space="0" w:color="auto"/>
              </w:divBdr>
            </w:div>
            <w:div w:id="1776317222">
              <w:marLeft w:val="0"/>
              <w:marRight w:val="0"/>
              <w:marTop w:val="0"/>
              <w:marBottom w:val="0"/>
              <w:divBdr>
                <w:top w:val="none" w:sz="0" w:space="0" w:color="auto"/>
                <w:left w:val="none" w:sz="0" w:space="0" w:color="auto"/>
                <w:bottom w:val="none" w:sz="0" w:space="0" w:color="auto"/>
                <w:right w:val="none" w:sz="0" w:space="0" w:color="auto"/>
              </w:divBdr>
            </w:div>
          </w:divsChild>
        </w:div>
        <w:div w:id="2113429303">
          <w:marLeft w:val="0"/>
          <w:marRight w:val="0"/>
          <w:marTop w:val="0"/>
          <w:marBottom w:val="0"/>
          <w:divBdr>
            <w:top w:val="none" w:sz="0" w:space="0" w:color="auto"/>
            <w:left w:val="none" w:sz="0" w:space="0" w:color="auto"/>
            <w:bottom w:val="none" w:sz="0" w:space="0" w:color="auto"/>
            <w:right w:val="none" w:sz="0" w:space="0" w:color="auto"/>
          </w:divBdr>
          <w:divsChild>
            <w:div w:id="908463471">
              <w:marLeft w:val="0"/>
              <w:marRight w:val="0"/>
              <w:marTop w:val="0"/>
              <w:marBottom w:val="0"/>
              <w:divBdr>
                <w:top w:val="none" w:sz="0" w:space="0" w:color="auto"/>
                <w:left w:val="none" w:sz="0" w:space="0" w:color="auto"/>
                <w:bottom w:val="none" w:sz="0" w:space="0" w:color="auto"/>
                <w:right w:val="none" w:sz="0" w:space="0" w:color="auto"/>
              </w:divBdr>
            </w:div>
            <w:div w:id="1550457417">
              <w:marLeft w:val="0"/>
              <w:marRight w:val="0"/>
              <w:marTop w:val="0"/>
              <w:marBottom w:val="0"/>
              <w:divBdr>
                <w:top w:val="none" w:sz="0" w:space="0" w:color="auto"/>
                <w:left w:val="none" w:sz="0" w:space="0" w:color="auto"/>
                <w:bottom w:val="none" w:sz="0" w:space="0" w:color="auto"/>
                <w:right w:val="none" w:sz="0" w:space="0" w:color="auto"/>
              </w:divBdr>
            </w:div>
          </w:divsChild>
        </w:div>
        <w:div w:id="1716585922">
          <w:marLeft w:val="0"/>
          <w:marRight w:val="0"/>
          <w:marTop w:val="0"/>
          <w:marBottom w:val="0"/>
          <w:divBdr>
            <w:top w:val="none" w:sz="0" w:space="0" w:color="auto"/>
            <w:left w:val="none" w:sz="0" w:space="0" w:color="auto"/>
            <w:bottom w:val="none" w:sz="0" w:space="0" w:color="auto"/>
            <w:right w:val="none" w:sz="0" w:space="0" w:color="auto"/>
          </w:divBdr>
          <w:divsChild>
            <w:div w:id="2012835711">
              <w:marLeft w:val="0"/>
              <w:marRight w:val="0"/>
              <w:marTop w:val="0"/>
              <w:marBottom w:val="0"/>
              <w:divBdr>
                <w:top w:val="none" w:sz="0" w:space="0" w:color="auto"/>
                <w:left w:val="none" w:sz="0" w:space="0" w:color="auto"/>
                <w:bottom w:val="none" w:sz="0" w:space="0" w:color="auto"/>
                <w:right w:val="none" w:sz="0" w:space="0" w:color="auto"/>
              </w:divBdr>
            </w:div>
            <w:div w:id="18510241">
              <w:marLeft w:val="0"/>
              <w:marRight w:val="0"/>
              <w:marTop w:val="0"/>
              <w:marBottom w:val="0"/>
              <w:divBdr>
                <w:top w:val="none" w:sz="0" w:space="0" w:color="auto"/>
                <w:left w:val="none" w:sz="0" w:space="0" w:color="auto"/>
                <w:bottom w:val="none" w:sz="0" w:space="0" w:color="auto"/>
                <w:right w:val="none" w:sz="0" w:space="0" w:color="auto"/>
              </w:divBdr>
            </w:div>
          </w:divsChild>
        </w:div>
        <w:div w:id="507912662">
          <w:marLeft w:val="0"/>
          <w:marRight w:val="0"/>
          <w:marTop w:val="0"/>
          <w:marBottom w:val="0"/>
          <w:divBdr>
            <w:top w:val="none" w:sz="0" w:space="0" w:color="auto"/>
            <w:left w:val="none" w:sz="0" w:space="0" w:color="auto"/>
            <w:bottom w:val="none" w:sz="0" w:space="0" w:color="auto"/>
            <w:right w:val="none" w:sz="0" w:space="0" w:color="auto"/>
          </w:divBdr>
          <w:divsChild>
            <w:div w:id="1764642332">
              <w:marLeft w:val="0"/>
              <w:marRight w:val="0"/>
              <w:marTop w:val="0"/>
              <w:marBottom w:val="0"/>
              <w:divBdr>
                <w:top w:val="none" w:sz="0" w:space="0" w:color="auto"/>
                <w:left w:val="none" w:sz="0" w:space="0" w:color="auto"/>
                <w:bottom w:val="none" w:sz="0" w:space="0" w:color="auto"/>
                <w:right w:val="none" w:sz="0" w:space="0" w:color="auto"/>
              </w:divBdr>
            </w:div>
            <w:div w:id="875384388">
              <w:marLeft w:val="0"/>
              <w:marRight w:val="0"/>
              <w:marTop w:val="0"/>
              <w:marBottom w:val="0"/>
              <w:divBdr>
                <w:top w:val="none" w:sz="0" w:space="0" w:color="auto"/>
                <w:left w:val="none" w:sz="0" w:space="0" w:color="auto"/>
                <w:bottom w:val="none" w:sz="0" w:space="0" w:color="auto"/>
                <w:right w:val="none" w:sz="0" w:space="0" w:color="auto"/>
              </w:divBdr>
            </w:div>
          </w:divsChild>
        </w:div>
        <w:div w:id="1505783567">
          <w:marLeft w:val="0"/>
          <w:marRight w:val="0"/>
          <w:marTop w:val="0"/>
          <w:marBottom w:val="0"/>
          <w:divBdr>
            <w:top w:val="none" w:sz="0" w:space="0" w:color="auto"/>
            <w:left w:val="none" w:sz="0" w:space="0" w:color="auto"/>
            <w:bottom w:val="none" w:sz="0" w:space="0" w:color="auto"/>
            <w:right w:val="none" w:sz="0" w:space="0" w:color="auto"/>
          </w:divBdr>
          <w:divsChild>
            <w:div w:id="385253147">
              <w:marLeft w:val="0"/>
              <w:marRight w:val="0"/>
              <w:marTop w:val="0"/>
              <w:marBottom w:val="0"/>
              <w:divBdr>
                <w:top w:val="none" w:sz="0" w:space="0" w:color="auto"/>
                <w:left w:val="none" w:sz="0" w:space="0" w:color="auto"/>
                <w:bottom w:val="none" w:sz="0" w:space="0" w:color="auto"/>
                <w:right w:val="none" w:sz="0" w:space="0" w:color="auto"/>
              </w:divBdr>
            </w:div>
            <w:div w:id="1638339975">
              <w:marLeft w:val="0"/>
              <w:marRight w:val="0"/>
              <w:marTop w:val="0"/>
              <w:marBottom w:val="0"/>
              <w:divBdr>
                <w:top w:val="none" w:sz="0" w:space="0" w:color="auto"/>
                <w:left w:val="none" w:sz="0" w:space="0" w:color="auto"/>
                <w:bottom w:val="none" w:sz="0" w:space="0" w:color="auto"/>
                <w:right w:val="none" w:sz="0" w:space="0" w:color="auto"/>
              </w:divBdr>
            </w:div>
          </w:divsChild>
        </w:div>
        <w:div w:id="1288199089">
          <w:marLeft w:val="0"/>
          <w:marRight w:val="0"/>
          <w:marTop w:val="0"/>
          <w:marBottom w:val="0"/>
          <w:divBdr>
            <w:top w:val="none" w:sz="0" w:space="0" w:color="auto"/>
            <w:left w:val="none" w:sz="0" w:space="0" w:color="auto"/>
            <w:bottom w:val="none" w:sz="0" w:space="0" w:color="auto"/>
            <w:right w:val="none" w:sz="0" w:space="0" w:color="auto"/>
          </w:divBdr>
          <w:divsChild>
            <w:div w:id="981233100">
              <w:marLeft w:val="0"/>
              <w:marRight w:val="0"/>
              <w:marTop w:val="0"/>
              <w:marBottom w:val="0"/>
              <w:divBdr>
                <w:top w:val="none" w:sz="0" w:space="0" w:color="auto"/>
                <w:left w:val="none" w:sz="0" w:space="0" w:color="auto"/>
                <w:bottom w:val="none" w:sz="0" w:space="0" w:color="auto"/>
                <w:right w:val="none" w:sz="0" w:space="0" w:color="auto"/>
              </w:divBdr>
            </w:div>
            <w:div w:id="1700468086">
              <w:marLeft w:val="0"/>
              <w:marRight w:val="0"/>
              <w:marTop w:val="0"/>
              <w:marBottom w:val="0"/>
              <w:divBdr>
                <w:top w:val="none" w:sz="0" w:space="0" w:color="auto"/>
                <w:left w:val="none" w:sz="0" w:space="0" w:color="auto"/>
                <w:bottom w:val="none" w:sz="0" w:space="0" w:color="auto"/>
                <w:right w:val="none" w:sz="0" w:space="0" w:color="auto"/>
              </w:divBdr>
            </w:div>
          </w:divsChild>
        </w:div>
        <w:div w:id="1909608232">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
            <w:div w:id="41561925">
              <w:marLeft w:val="0"/>
              <w:marRight w:val="0"/>
              <w:marTop w:val="0"/>
              <w:marBottom w:val="0"/>
              <w:divBdr>
                <w:top w:val="none" w:sz="0" w:space="0" w:color="auto"/>
                <w:left w:val="none" w:sz="0" w:space="0" w:color="auto"/>
                <w:bottom w:val="none" w:sz="0" w:space="0" w:color="auto"/>
                <w:right w:val="none" w:sz="0" w:space="0" w:color="auto"/>
              </w:divBdr>
            </w:div>
          </w:divsChild>
        </w:div>
        <w:div w:id="1649283681">
          <w:marLeft w:val="0"/>
          <w:marRight w:val="0"/>
          <w:marTop w:val="0"/>
          <w:marBottom w:val="0"/>
          <w:divBdr>
            <w:top w:val="none" w:sz="0" w:space="0" w:color="auto"/>
            <w:left w:val="none" w:sz="0" w:space="0" w:color="auto"/>
            <w:bottom w:val="none" w:sz="0" w:space="0" w:color="auto"/>
            <w:right w:val="none" w:sz="0" w:space="0" w:color="auto"/>
          </w:divBdr>
          <w:divsChild>
            <w:div w:id="1212888355">
              <w:marLeft w:val="0"/>
              <w:marRight w:val="0"/>
              <w:marTop w:val="0"/>
              <w:marBottom w:val="0"/>
              <w:divBdr>
                <w:top w:val="none" w:sz="0" w:space="0" w:color="auto"/>
                <w:left w:val="none" w:sz="0" w:space="0" w:color="auto"/>
                <w:bottom w:val="none" w:sz="0" w:space="0" w:color="auto"/>
                <w:right w:val="none" w:sz="0" w:space="0" w:color="auto"/>
              </w:divBdr>
            </w:div>
            <w:div w:id="3708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348">
      <w:bodyDiv w:val="1"/>
      <w:marLeft w:val="0"/>
      <w:marRight w:val="0"/>
      <w:marTop w:val="0"/>
      <w:marBottom w:val="0"/>
      <w:divBdr>
        <w:top w:val="none" w:sz="0" w:space="0" w:color="auto"/>
        <w:left w:val="none" w:sz="0" w:space="0" w:color="auto"/>
        <w:bottom w:val="none" w:sz="0" w:space="0" w:color="auto"/>
        <w:right w:val="none" w:sz="0" w:space="0" w:color="auto"/>
      </w:divBdr>
    </w:div>
    <w:div w:id="593055398">
      <w:bodyDiv w:val="1"/>
      <w:marLeft w:val="0"/>
      <w:marRight w:val="0"/>
      <w:marTop w:val="0"/>
      <w:marBottom w:val="0"/>
      <w:divBdr>
        <w:top w:val="none" w:sz="0" w:space="0" w:color="auto"/>
        <w:left w:val="none" w:sz="0" w:space="0" w:color="auto"/>
        <w:bottom w:val="none" w:sz="0" w:space="0" w:color="auto"/>
        <w:right w:val="none" w:sz="0" w:space="0" w:color="auto"/>
      </w:divBdr>
    </w:div>
    <w:div w:id="593897843">
      <w:bodyDiv w:val="1"/>
      <w:marLeft w:val="0"/>
      <w:marRight w:val="0"/>
      <w:marTop w:val="0"/>
      <w:marBottom w:val="0"/>
      <w:divBdr>
        <w:top w:val="none" w:sz="0" w:space="0" w:color="auto"/>
        <w:left w:val="none" w:sz="0" w:space="0" w:color="auto"/>
        <w:bottom w:val="none" w:sz="0" w:space="0" w:color="auto"/>
        <w:right w:val="none" w:sz="0" w:space="0" w:color="auto"/>
      </w:divBdr>
    </w:div>
    <w:div w:id="597371687">
      <w:bodyDiv w:val="1"/>
      <w:marLeft w:val="0"/>
      <w:marRight w:val="0"/>
      <w:marTop w:val="0"/>
      <w:marBottom w:val="0"/>
      <w:divBdr>
        <w:top w:val="none" w:sz="0" w:space="0" w:color="auto"/>
        <w:left w:val="none" w:sz="0" w:space="0" w:color="auto"/>
        <w:bottom w:val="none" w:sz="0" w:space="0" w:color="auto"/>
        <w:right w:val="none" w:sz="0" w:space="0" w:color="auto"/>
      </w:divBdr>
    </w:div>
    <w:div w:id="601647474">
      <w:bodyDiv w:val="1"/>
      <w:marLeft w:val="0"/>
      <w:marRight w:val="0"/>
      <w:marTop w:val="0"/>
      <w:marBottom w:val="0"/>
      <w:divBdr>
        <w:top w:val="none" w:sz="0" w:space="0" w:color="auto"/>
        <w:left w:val="none" w:sz="0" w:space="0" w:color="auto"/>
        <w:bottom w:val="none" w:sz="0" w:space="0" w:color="auto"/>
        <w:right w:val="none" w:sz="0" w:space="0" w:color="auto"/>
      </w:divBdr>
    </w:div>
    <w:div w:id="603343211">
      <w:bodyDiv w:val="1"/>
      <w:marLeft w:val="0"/>
      <w:marRight w:val="0"/>
      <w:marTop w:val="0"/>
      <w:marBottom w:val="0"/>
      <w:divBdr>
        <w:top w:val="none" w:sz="0" w:space="0" w:color="auto"/>
        <w:left w:val="none" w:sz="0" w:space="0" w:color="auto"/>
        <w:bottom w:val="none" w:sz="0" w:space="0" w:color="auto"/>
        <w:right w:val="none" w:sz="0" w:space="0" w:color="auto"/>
      </w:divBdr>
    </w:div>
    <w:div w:id="603421194">
      <w:bodyDiv w:val="1"/>
      <w:marLeft w:val="0"/>
      <w:marRight w:val="0"/>
      <w:marTop w:val="0"/>
      <w:marBottom w:val="0"/>
      <w:divBdr>
        <w:top w:val="none" w:sz="0" w:space="0" w:color="auto"/>
        <w:left w:val="none" w:sz="0" w:space="0" w:color="auto"/>
        <w:bottom w:val="none" w:sz="0" w:space="0" w:color="auto"/>
        <w:right w:val="none" w:sz="0" w:space="0" w:color="auto"/>
      </w:divBdr>
    </w:div>
    <w:div w:id="606735514">
      <w:bodyDiv w:val="1"/>
      <w:marLeft w:val="0"/>
      <w:marRight w:val="0"/>
      <w:marTop w:val="0"/>
      <w:marBottom w:val="0"/>
      <w:divBdr>
        <w:top w:val="none" w:sz="0" w:space="0" w:color="auto"/>
        <w:left w:val="none" w:sz="0" w:space="0" w:color="auto"/>
        <w:bottom w:val="none" w:sz="0" w:space="0" w:color="auto"/>
        <w:right w:val="none" w:sz="0" w:space="0" w:color="auto"/>
      </w:divBdr>
    </w:div>
    <w:div w:id="616789486">
      <w:bodyDiv w:val="1"/>
      <w:marLeft w:val="0"/>
      <w:marRight w:val="0"/>
      <w:marTop w:val="0"/>
      <w:marBottom w:val="0"/>
      <w:divBdr>
        <w:top w:val="none" w:sz="0" w:space="0" w:color="auto"/>
        <w:left w:val="none" w:sz="0" w:space="0" w:color="auto"/>
        <w:bottom w:val="none" w:sz="0" w:space="0" w:color="auto"/>
        <w:right w:val="none" w:sz="0" w:space="0" w:color="auto"/>
      </w:divBdr>
    </w:div>
    <w:div w:id="619342682">
      <w:bodyDiv w:val="1"/>
      <w:marLeft w:val="0"/>
      <w:marRight w:val="0"/>
      <w:marTop w:val="0"/>
      <w:marBottom w:val="0"/>
      <w:divBdr>
        <w:top w:val="none" w:sz="0" w:space="0" w:color="auto"/>
        <w:left w:val="none" w:sz="0" w:space="0" w:color="auto"/>
        <w:bottom w:val="none" w:sz="0" w:space="0" w:color="auto"/>
        <w:right w:val="none" w:sz="0" w:space="0" w:color="auto"/>
      </w:divBdr>
    </w:div>
    <w:div w:id="627318755">
      <w:bodyDiv w:val="1"/>
      <w:marLeft w:val="0"/>
      <w:marRight w:val="0"/>
      <w:marTop w:val="0"/>
      <w:marBottom w:val="0"/>
      <w:divBdr>
        <w:top w:val="none" w:sz="0" w:space="0" w:color="auto"/>
        <w:left w:val="none" w:sz="0" w:space="0" w:color="auto"/>
        <w:bottom w:val="none" w:sz="0" w:space="0" w:color="auto"/>
        <w:right w:val="none" w:sz="0" w:space="0" w:color="auto"/>
      </w:divBdr>
    </w:div>
    <w:div w:id="627931094">
      <w:bodyDiv w:val="1"/>
      <w:marLeft w:val="0"/>
      <w:marRight w:val="0"/>
      <w:marTop w:val="0"/>
      <w:marBottom w:val="0"/>
      <w:divBdr>
        <w:top w:val="none" w:sz="0" w:space="0" w:color="auto"/>
        <w:left w:val="none" w:sz="0" w:space="0" w:color="auto"/>
        <w:bottom w:val="none" w:sz="0" w:space="0" w:color="auto"/>
        <w:right w:val="none" w:sz="0" w:space="0" w:color="auto"/>
      </w:divBdr>
    </w:div>
    <w:div w:id="629094861">
      <w:bodyDiv w:val="1"/>
      <w:marLeft w:val="0"/>
      <w:marRight w:val="0"/>
      <w:marTop w:val="0"/>
      <w:marBottom w:val="0"/>
      <w:divBdr>
        <w:top w:val="none" w:sz="0" w:space="0" w:color="auto"/>
        <w:left w:val="none" w:sz="0" w:space="0" w:color="auto"/>
        <w:bottom w:val="none" w:sz="0" w:space="0" w:color="auto"/>
        <w:right w:val="none" w:sz="0" w:space="0" w:color="auto"/>
      </w:divBdr>
    </w:div>
    <w:div w:id="638807454">
      <w:bodyDiv w:val="1"/>
      <w:marLeft w:val="0"/>
      <w:marRight w:val="0"/>
      <w:marTop w:val="0"/>
      <w:marBottom w:val="0"/>
      <w:divBdr>
        <w:top w:val="none" w:sz="0" w:space="0" w:color="auto"/>
        <w:left w:val="none" w:sz="0" w:space="0" w:color="auto"/>
        <w:bottom w:val="none" w:sz="0" w:space="0" w:color="auto"/>
        <w:right w:val="none" w:sz="0" w:space="0" w:color="auto"/>
      </w:divBdr>
    </w:div>
    <w:div w:id="640812044">
      <w:bodyDiv w:val="1"/>
      <w:marLeft w:val="0"/>
      <w:marRight w:val="0"/>
      <w:marTop w:val="0"/>
      <w:marBottom w:val="0"/>
      <w:divBdr>
        <w:top w:val="none" w:sz="0" w:space="0" w:color="auto"/>
        <w:left w:val="none" w:sz="0" w:space="0" w:color="auto"/>
        <w:bottom w:val="none" w:sz="0" w:space="0" w:color="auto"/>
        <w:right w:val="none" w:sz="0" w:space="0" w:color="auto"/>
      </w:divBdr>
    </w:div>
    <w:div w:id="645665527">
      <w:bodyDiv w:val="1"/>
      <w:marLeft w:val="0"/>
      <w:marRight w:val="0"/>
      <w:marTop w:val="0"/>
      <w:marBottom w:val="0"/>
      <w:divBdr>
        <w:top w:val="none" w:sz="0" w:space="0" w:color="auto"/>
        <w:left w:val="none" w:sz="0" w:space="0" w:color="auto"/>
        <w:bottom w:val="none" w:sz="0" w:space="0" w:color="auto"/>
        <w:right w:val="none" w:sz="0" w:space="0" w:color="auto"/>
      </w:divBdr>
    </w:div>
    <w:div w:id="652871836">
      <w:bodyDiv w:val="1"/>
      <w:marLeft w:val="0"/>
      <w:marRight w:val="0"/>
      <w:marTop w:val="0"/>
      <w:marBottom w:val="0"/>
      <w:divBdr>
        <w:top w:val="none" w:sz="0" w:space="0" w:color="auto"/>
        <w:left w:val="none" w:sz="0" w:space="0" w:color="auto"/>
        <w:bottom w:val="none" w:sz="0" w:space="0" w:color="auto"/>
        <w:right w:val="none" w:sz="0" w:space="0" w:color="auto"/>
      </w:divBdr>
      <w:divsChild>
        <w:div w:id="186543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2430">
      <w:bodyDiv w:val="1"/>
      <w:marLeft w:val="0"/>
      <w:marRight w:val="0"/>
      <w:marTop w:val="0"/>
      <w:marBottom w:val="0"/>
      <w:divBdr>
        <w:top w:val="none" w:sz="0" w:space="0" w:color="auto"/>
        <w:left w:val="none" w:sz="0" w:space="0" w:color="auto"/>
        <w:bottom w:val="none" w:sz="0" w:space="0" w:color="auto"/>
        <w:right w:val="none" w:sz="0" w:space="0" w:color="auto"/>
      </w:divBdr>
    </w:div>
    <w:div w:id="656228319">
      <w:bodyDiv w:val="1"/>
      <w:marLeft w:val="0"/>
      <w:marRight w:val="0"/>
      <w:marTop w:val="0"/>
      <w:marBottom w:val="0"/>
      <w:divBdr>
        <w:top w:val="none" w:sz="0" w:space="0" w:color="auto"/>
        <w:left w:val="none" w:sz="0" w:space="0" w:color="auto"/>
        <w:bottom w:val="none" w:sz="0" w:space="0" w:color="auto"/>
        <w:right w:val="none" w:sz="0" w:space="0" w:color="auto"/>
      </w:divBdr>
    </w:div>
    <w:div w:id="659694780">
      <w:bodyDiv w:val="1"/>
      <w:marLeft w:val="0"/>
      <w:marRight w:val="0"/>
      <w:marTop w:val="0"/>
      <w:marBottom w:val="0"/>
      <w:divBdr>
        <w:top w:val="none" w:sz="0" w:space="0" w:color="auto"/>
        <w:left w:val="none" w:sz="0" w:space="0" w:color="auto"/>
        <w:bottom w:val="none" w:sz="0" w:space="0" w:color="auto"/>
        <w:right w:val="none" w:sz="0" w:space="0" w:color="auto"/>
      </w:divBdr>
    </w:div>
    <w:div w:id="660541997">
      <w:bodyDiv w:val="1"/>
      <w:marLeft w:val="0"/>
      <w:marRight w:val="0"/>
      <w:marTop w:val="0"/>
      <w:marBottom w:val="0"/>
      <w:divBdr>
        <w:top w:val="none" w:sz="0" w:space="0" w:color="auto"/>
        <w:left w:val="none" w:sz="0" w:space="0" w:color="auto"/>
        <w:bottom w:val="none" w:sz="0" w:space="0" w:color="auto"/>
        <w:right w:val="none" w:sz="0" w:space="0" w:color="auto"/>
      </w:divBdr>
      <w:divsChild>
        <w:div w:id="1309164553">
          <w:marLeft w:val="0"/>
          <w:marRight w:val="0"/>
          <w:marTop w:val="0"/>
          <w:marBottom w:val="0"/>
          <w:divBdr>
            <w:top w:val="none" w:sz="0" w:space="0" w:color="auto"/>
            <w:left w:val="none" w:sz="0" w:space="0" w:color="auto"/>
            <w:bottom w:val="none" w:sz="0" w:space="0" w:color="auto"/>
            <w:right w:val="none" w:sz="0" w:space="0" w:color="auto"/>
          </w:divBdr>
          <w:divsChild>
            <w:div w:id="2058890795">
              <w:marLeft w:val="0"/>
              <w:marRight w:val="0"/>
              <w:marTop w:val="0"/>
              <w:marBottom w:val="0"/>
              <w:divBdr>
                <w:top w:val="none" w:sz="0" w:space="0" w:color="auto"/>
                <w:left w:val="none" w:sz="0" w:space="0" w:color="auto"/>
                <w:bottom w:val="none" w:sz="0" w:space="0" w:color="auto"/>
                <w:right w:val="none" w:sz="0" w:space="0" w:color="auto"/>
              </w:divBdr>
              <w:divsChild>
                <w:div w:id="1136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58349">
      <w:bodyDiv w:val="1"/>
      <w:marLeft w:val="0"/>
      <w:marRight w:val="0"/>
      <w:marTop w:val="0"/>
      <w:marBottom w:val="0"/>
      <w:divBdr>
        <w:top w:val="none" w:sz="0" w:space="0" w:color="auto"/>
        <w:left w:val="none" w:sz="0" w:space="0" w:color="auto"/>
        <w:bottom w:val="none" w:sz="0" w:space="0" w:color="auto"/>
        <w:right w:val="none" w:sz="0" w:space="0" w:color="auto"/>
      </w:divBdr>
    </w:div>
    <w:div w:id="669869466">
      <w:bodyDiv w:val="1"/>
      <w:marLeft w:val="0"/>
      <w:marRight w:val="0"/>
      <w:marTop w:val="0"/>
      <w:marBottom w:val="0"/>
      <w:divBdr>
        <w:top w:val="none" w:sz="0" w:space="0" w:color="auto"/>
        <w:left w:val="none" w:sz="0" w:space="0" w:color="auto"/>
        <w:bottom w:val="none" w:sz="0" w:space="0" w:color="auto"/>
        <w:right w:val="none" w:sz="0" w:space="0" w:color="auto"/>
      </w:divBdr>
    </w:div>
    <w:div w:id="669912596">
      <w:bodyDiv w:val="1"/>
      <w:marLeft w:val="0"/>
      <w:marRight w:val="0"/>
      <w:marTop w:val="0"/>
      <w:marBottom w:val="0"/>
      <w:divBdr>
        <w:top w:val="none" w:sz="0" w:space="0" w:color="auto"/>
        <w:left w:val="none" w:sz="0" w:space="0" w:color="auto"/>
        <w:bottom w:val="none" w:sz="0" w:space="0" w:color="auto"/>
        <w:right w:val="none" w:sz="0" w:space="0" w:color="auto"/>
      </w:divBdr>
    </w:div>
    <w:div w:id="672218148">
      <w:bodyDiv w:val="1"/>
      <w:marLeft w:val="0"/>
      <w:marRight w:val="0"/>
      <w:marTop w:val="0"/>
      <w:marBottom w:val="0"/>
      <w:divBdr>
        <w:top w:val="none" w:sz="0" w:space="0" w:color="auto"/>
        <w:left w:val="none" w:sz="0" w:space="0" w:color="auto"/>
        <w:bottom w:val="none" w:sz="0" w:space="0" w:color="auto"/>
        <w:right w:val="none" w:sz="0" w:space="0" w:color="auto"/>
      </w:divBdr>
    </w:div>
    <w:div w:id="672300297">
      <w:bodyDiv w:val="1"/>
      <w:marLeft w:val="0"/>
      <w:marRight w:val="0"/>
      <w:marTop w:val="0"/>
      <w:marBottom w:val="0"/>
      <w:divBdr>
        <w:top w:val="none" w:sz="0" w:space="0" w:color="auto"/>
        <w:left w:val="none" w:sz="0" w:space="0" w:color="auto"/>
        <w:bottom w:val="none" w:sz="0" w:space="0" w:color="auto"/>
        <w:right w:val="none" w:sz="0" w:space="0" w:color="auto"/>
      </w:divBdr>
      <w:divsChild>
        <w:div w:id="1537890805">
          <w:marLeft w:val="720"/>
          <w:marRight w:val="0"/>
          <w:marTop w:val="0"/>
          <w:marBottom w:val="0"/>
          <w:divBdr>
            <w:top w:val="none" w:sz="0" w:space="0" w:color="auto"/>
            <w:left w:val="none" w:sz="0" w:space="0" w:color="auto"/>
            <w:bottom w:val="none" w:sz="0" w:space="0" w:color="auto"/>
            <w:right w:val="none" w:sz="0" w:space="0" w:color="auto"/>
          </w:divBdr>
        </w:div>
        <w:div w:id="925304698">
          <w:marLeft w:val="720"/>
          <w:marRight w:val="0"/>
          <w:marTop w:val="0"/>
          <w:marBottom w:val="0"/>
          <w:divBdr>
            <w:top w:val="none" w:sz="0" w:space="0" w:color="auto"/>
            <w:left w:val="none" w:sz="0" w:space="0" w:color="auto"/>
            <w:bottom w:val="none" w:sz="0" w:space="0" w:color="auto"/>
            <w:right w:val="none" w:sz="0" w:space="0" w:color="auto"/>
          </w:divBdr>
        </w:div>
        <w:div w:id="1183473952">
          <w:marLeft w:val="720"/>
          <w:marRight w:val="0"/>
          <w:marTop w:val="0"/>
          <w:marBottom w:val="0"/>
          <w:divBdr>
            <w:top w:val="none" w:sz="0" w:space="0" w:color="auto"/>
            <w:left w:val="none" w:sz="0" w:space="0" w:color="auto"/>
            <w:bottom w:val="none" w:sz="0" w:space="0" w:color="auto"/>
            <w:right w:val="none" w:sz="0" w:space="0" w:color="auto"/>
          </w:divBdr>
        </w:div>
      </w:divsChild>
    </w:div>
    <w:div w:id="676035703">
      <w:bodyDiv w:val="1"/>
      <w:marLeft w:val="0"/>
      <w:marRight w:val="0"/>
      <w:marTop w:val="0"/>
      <w:marBottom w:val="0"/>
      <w:divBdr>
        <w:top w:val="none" w:sz="0" w:space="0" w:color="auto"/>
        <w:left w:val="none" w:sz="0" w:space="0" w:color="auto"/>
        <w:bottom w:val="none" w:sz="0" w:space="0" w:color="auto"/>
        <w:right w:val="none" w:sz="0" w:space="0" w:color="auto"/>
      </w:divBdr>
      <w:divsChild>
        <w:div w:id="2116779355">
          <w:marLeft w:val="360"/>
          <w:marRight w:val="0"/>
          <w:marTop w:val="200"/>
          <w:marBottom w:val="0"/>
          <w:divBdr>
            <w:top w:val="none" w:sz="0" w:space="0" w:color="auto"/>
            <w:left w:val="none" w:sz="0" w:space="0" w:color="auto"/>
            <w:bottom w:val="none" w:sz="0" w:space="0" w:color="auto"/>
            <w:right w:val="none" w:sz="0" w:space="0" w:color="auto"/>
          </w:divBdr>
        </w:div>
      </w:divsChild>
    </w:div>
    <w:div w:id="677073688">
      <w:bodyDiv w:val="1"/>
      <w:marLeft w:val="0"/>
      <w:marRight w:val="0"/>
      <w:marTop w:val="0"/>
      <w:marBottom w:val="0"/>
      <w:divBdr>
        <w:top w:val="none" w:sz="0" w:space="0" w:color="auto"/>
        <w:left w:val="none" w:sz="0" w:space="0" w:color="auto"/>
        <w:bottom w:val="none" w:sz="0" w:space="0" w:color="auto"/>
        <w:right w:val="none" w:sz="0" w:space="0" w:color="auto"/>
      </w:divBdr>
      <w:divsChild>
        <w:div w:id="574166041">
          <w:marLeft w:val="0"/>
          <w:marRight w:val="0"/>
          <w:marTop w:val="0"/>
          <w:marBottom w:val="0"/>
          <w:divBdr>
            <w:top w:val="none" w:sz="0" w:space="0" w:color="auto"/>
            <w:left w:val="none" w:sz="0" w:space="0" w:color="auto"/>
            <w:bottom w:val="none" w:sz="0" w:space="0" w:color="auto"/>
            <w:right w:val="none" w:sz="0" w:space="0" w:color="auto"/>
          </w:divBdr>
        </w:div>
        <w:div w:id="444232421">
          <w:marLeft w:val="0"/>
          <w:marRight w:val="0"/>
          <w:marTop w:val="0"/>
          <w:marBottom w:val="0"/>
          <w:divBdr>
            <w:top w:val="none" w:sz="0" w:space="0" w:color="auto"/>
            <w:left w:val="none" w:sz="0" w:space="0" w:color="auto"/>
            <w:bottom w:val="none" w:sz="0" w:space="0" w:color="auto"/>
            <w:right w:val="none" w:sz="0" w:space="0" w:color="auto"/>
          </w:divBdr>
        </w:div>
        <w:div w:id="1891648638">
          <w:marLeft w:val="0"/>
          <w:marRight w:val="0"/>
          <w:marTop w:val="0"/>
          <w:marBottom w:val="0"/>
          <w:divBdr>
            <w:top w:val="none" w:sz="0" w:space="0" w:color="auto"/>
            <w:left w:val="none" w:sz="0" w:space="0" w:color="auto"/>
            <w:bottom w:val="none" w:sz="0" w:space="0" w:color="auto"/>
            <w:right w:val="none" w:sz="0" w:space="0" w:color="auto"/>
          </w:divBdr>
        </w:div>
        <w:div w:id="1017728265">
          <w:marLeft w:val="0"/>
          <w:marRight w:val="0"/>
          <w:marTop w:val="0"/>
          <w:marBottom w:val="0"/>
          <w:divBdr>
            <w:top w:val="none" w:sz="0" w:space="0" w:color="auto"/>
            <w:left w:val="none" w:sz="0" w:space="0" w:color="auto"/>
            <w:bottom w:val="none" w:sz="0" w:space="0" w:color="auto"/>
            <w:right w:val="none" w:sz="0" w:space="0" w:color="auto"/>
          </w:divBdr>
        </w:div>
        <w:div w:id="1840923124">
          <w:marLeft w:val="0"/>
          <w:marRight w:val="0"/>
          <w:marTop w:val="0"/>
          <w:marBottom w:val="0"/>
          <w:divBdr>
            <w:top w:val="none" w:sz="0" w:space="0" w:color="auto"/>
            <w:left w:val="none" w:sz="0" w:space="0" w:color="auto"/>
            <w:bottom w:val="none" w:sz="0" w:space="0" w:color="auto"/>
            <w:right w:val="none" w:sz="0" w:space="0" w:color="auto"/>
          </w:divBdr>
        </w:div>
        <w:div w:id="1074594153">
          <w:marLeft w:val="0"/>
          <w:marRight w:val="0"/>
          <w:marTop w:val="0"/>
          <w:marBottom w:val="0"/>
          <w:divBdr>
            <w:top w:val="none" w:sz="0" w:space="0" w:color="auto"/>
            <w:left w:val="none" w:sz="0" w:space="0" w:color="auto"/>
            <w:bottom w:val="none" w:sz="0" w:space="0" w:color="auto"/>
            <w:right w:val="none" w:sz="0" w:space="0" w:color="auto"/>
          </w:divBdr>
        </w:div>
      </w:divsChild>
    </w:div>
    <w:div w:id="682973007">
      <w:bodyDiv w:val="1"/>
      <w:marLeft w:val="0"/>
      <w:marRight w:val="0"/>
      <w:marTop w:val="0"/>
      <w:marBottom w:val="0"/>
      <w:divBdr>
        <w:top w:val="none" w:sz="0" w:space="0" w:color="auto"/>
        <w:left w:val="none" w:sz="0" w:space="0" w:color="auto"/>
        <w:bottom w:val="none" w:sz="0" w:space="0" w:color="auto"/>
        <w:right w:val="none" w:sz="0" w:space="0" w:color="auto"/>
      </w:divBdr>
    </w:div>
    <w:div w:id="683241763">
      <w:bodyDiv w:val="1"/>
      <w:marLeft w:val="0"/>
      <w:marRight w:val="0"/>
      <w:marTop w:val="0"/>
      <w:marBottom w:val="0"/>
      <w:divBdr>
        <w:top w:val="none" w:sz="0" w:space="0" w:color="auto"/>
        <w:left w:val="none" w:sz="0" w:space="0" w:color="auto"/>
        <w:bottom w:val="none" w:sz="0" w:space="0" w:color="auto"/>
        <w:right w:val="none" w:sz="0" w:space="0" w:color="auto"/>
      </w:divBdr>
    </w:div>
    <w:div w:id="683287337">
      <w:bodyDiv w:val="1"/>
      <w:marLeft w:val="0"/>
      <w:marRight w:val="0"/>
      <w:marTop w:val="0"/>
      <w:marBottom w:val="0"/>
      <w:divBdr>
        <w:top w:val="none" w:sz="0" w:space="0" w:color="auto"/>
        <w:left w:val="none" w:sz="0" w:space="0" w:color="auto"/>
        <w:bottom w:val="none" w:sz="0" w:space="0" w:color="auto"/>
        <w:right w:val="none" w:sz="0" w:space="0" w:color="auto"/>
      </w:divBdr>
    </w:div>
    <w:div w:id="698629416">
      <w:bodyDiv w:val="1"/>
      <w:marLeft w:val="0"/>
      <w:marRight w:val="0"/>
      <w:marTop w:val="0"/>
      <w:marBottom w:val="0"/>
      <w:divBdr>
        <w:top w:val="none" w:sz="0" w:space="0" w:color="auto"/>
        <w:left w:val="none" w:sz="0" w:space="0" w:color="auto"/>
        <w:bottom w:val="none" w:sz="0" w:space="0" w:color="auto"/>
        <w:right w:val="none" w:sz="0" w:space="0" w:color="auto"/>
      </w:divBdr>
    </w:div>
    <w:div w:id="701327045">
      <w:bodyDiv w:val="1"/>
      <w:marLeft w:val="0"/>
      <w:marRight w:val="0"/>
      <w:marTop w:val="0"/>
      <w:marBottom w:val="0"/>
      <w:divBdr>
        <w:top w:val="none" w:sz="0" w:space="0" w:color="auto"/>
        <w:left w:val="none" w:sz="0" w:space="0" w:color="auto"/>
        <w:bottom w:val="none" w:sz="0" w:space="0" w:color="auto"/>
        <w:right w:val="none" w:sz="0" w:space="0" w:color="auto"/>
      </w:divBdr>
    </w:div>
    <w:div w:id="701706139">
      <w:bodyDiv w:val="1"/>
      <w:marLeft w:val="0"/>
      <w:marRight w:val="0"/>
      <w:marTop w:val="0"/>
      <w:marBottom w:val="0"/>
      <w:divBdr>
        <w:top w:val="none" w:sz="0" w:space="0" w:color="auto"/>
        <w:left w:val="none" w:sz="0" w:space="0" w:color="auto"/>
        <w:bottom w:val="none" w:sz="0" w:space="0" w:color="auto"/>
        <w:right w:val="none" w:sz="0" w:space="0" w:color="auto"/>
      </w:divBdr>
      <w:divsChild>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6756">
      <w:bodyDiv w:val="1"/>
      <w:marLeft w:val="0"/>
      <w:marRight w:val="0"/>
      <w:marTop w:val="0"/>
      <w:marBottom w:val="0"/>
      <w:divBdr>
        <w:top w:val="none" w:sz="0" w:space="0" w:color="auto"/>
        <w:left w:val="none" w:sz="0" w:space="0" w:color="auto"/>
        <w:bottom w:val="none" w:sz="0" w:space="0" w:color="auto"/>
        <w:right w:val="none" w:sz="0" w:space="0" w:color="auto"/>
      </w:divBdr>
    </w:div>
    <w:div w:id="713584824">
      <w:bodyDiv w:val="1"/>
      <w:marLeft w:val="0"/>
      <w:marRight w:val="0"/>
      <w:marTop w:val="0"/>
      <w:marBottom w:val="0"/>
      <w:divBdr>
        <w:top w:val="none" w:sz="0" w:space="0" w:color="auto"/>
        <w:left w:val="none" w:sz="0" w:space="0" w:color="auto"/>
        <w:bottom w:val="none" w:sz="0" w:space="0" w:color="auto"/>
        <w:right w:val="none" w:sz="0" w:space="0" w:color="auto"/>
      </w:divBdr>
    </w:div>
    <w:div w:id="714428821">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sChild>
        <w:div w:id="1915235300">
          <w:marLeft w:val="446"/>
          <w:marRight w:val="0"/>
          <w:marTop w:val="0"/>
          <w:marBottom w:val="0"/>
          <w:divBdr>
            <w:top w:val="none" w:sz="0" w:space="0" w:color="auto"/>
            <w:left w:val="none" w:sz="0" w:space="0" w:color="auto"/>
            <w:bottom w:val="none" w:sz="0" w:space="0" w:color="auto"/>
            <w:right w:val="none" w:sz="0" w:space="0" w:color="auto"/>
          </w:divBdr>
        </w:div>
        <w:div w:id="1557014220">
          <w:marLeft w:val="446"/>
          <w:marRight w:val="0"/>
          <w:marTop w:val="0"/>
          <w:marBottom w:val="0"/>
          <w:divBdr>
            <w:top w:val="none" w:sz="0" w:space="0" w:color="auto"/>
            <w:left w:val="none" w:sz="0" w:space="0" w:color="auto"/>
            <w:bottom w:val="none" w:sz="0" w:space="0" w:color="auto"/>
            <w:right w:val="none" w:sz="0" w:space="0" w:color="auto"/>
          </w:divBdr>
        </w:div>
        <w:div w:id="1698460184">
          <w:marLeft w:val="446"/>
          <w:marRight w:val="0"/>
          <w:marTop w:val="0"/>
          <w:marBottom w:val="0"/>
          <w:divBdr>
            <w:top w:val="none" w:sz="0" w:space="0" w:color="auto"/>
            <w:left w:val="none" w:sz="0" w:space="0" w:color="auto"/>
            <w:bottom w:val="none" w:sz="0" w:space="0" w:color="auto"/>
            <w:right w:val="none" w:sz="0" w:space="0" w:color="auto"/>
          </w:divBdr>
        </w:div>
        <w:div w:id="902833356">
          <w:marLeft w:val="446"/>
          <w:marRight w:val="0"/>
          <w:marTop w:val="0"/>
          <w:marBottom w:val="0"/>
          <w:divBdr>
            <w:top w:val="none" w:sz="0" w:space="0" w:color="auto"/>
            <w:left w:val="none" w:sz="0" w:space="0" w:color="auto"/>
            <w:bottom w:val="none" w:sz="0" w:space="0" w:color="auto"/>
            <w:right w:val="none" w:sz="0" w:space="0" w:color="auto"/>
          </w:divBdr>
        </w:div>
        <w:div w:id="970743459">
          <w:marLeft w:val="446"/>
          <w:marRight w:val="0"/>
          <w:marTop w:val="0"/>
          <w:marBottom w:val="0"/>
          <w:divBdr>
            <w:top w:val="none" w:sz="0" w:space="0" w:color="auto"/>
            <w:left w:val="none" w:sz="0" w:space="0" w:color="auto"/>
            <w:bottom w:val="none" w:sz="0" w:space="0" w:color="auto"/>
            <w:right w:val="none" w:sz="0" w:space="0" w:color="auto"/>
          </w:divBdr>
        </w:div>
        <w:div w:id="680208232">
          <w:marLeft w:val="446"/>
          <w:marRight w:val="0"/>
          <w:marTop w:val="0"/>
          <w:marBottom w:val="0"/>
          <w:divBdr>
            <w:top w:val="none" w:sz="0" w:space="0" w:color="auto"/>
            <w:left w:val="none" w:sz="0" w:space="0" w:color="auto"/>
            <w:bottom w:val="none" w:sz="0" w:space="0" w:color="auto"/>
            <w:right w:val="none" w:sz="0" w:space="0" w:color="auto"/>
          </w:divBdr>
        </w:div>
        <w:div w:id="1135413633">
          <w:marLeft w:val="446"/>
          <w:marRight w:val="0"/>
          <w:marTop w:val="0"/>
          <w:marBottom w:val="0"/>
          <w:divBdr>
            <w:top w:val="none" w:sz="0" w:space="0" w:color="auto"/>
            <w:left w:val="none" w:sz="0" w:space="0" w:color="auto"/>
            <w:bottom w:val="none" w:sz="0" w:space="0" w:color="auto"/>
            <w:right w:val="none" w:sz="0" w:space="0" w:color="auto"/>
          </w:divBdr>
        </w:div>
        <w:div w:id="574045758">
          <w:marLeft w:val="446"/>
          <w:marRight w:val="0"/>
          <w:marTop w:val="0"/>
          <w:marBottom w:val="0"/>
          <w:divBdr>
            <w:top w:val="none" w:sz="0" w:space="0" w:color="auto"/>
            <w:left w:val="none" w:sz="0" w:space="0" w:color="auto"/>
            <w:bottom w:val="none" w:sz="0" w:space="0" w:color="auto"/>
            <w:right w:val="none" w:sz="0" w:space="0" w:color="auto"/>
          </w:divBdr>
        </w:div>
        <w:div w:id="65539620">
          <w:marLeft w:val="446"/>
          <w:marRight w:val="0"/>
          <w:marTop w:val="0"/>
          <w:marBottom w:val="0"/>
          <w:divBdr>
            <w:top w:val="none" w:sz="0" w:space="0" w:color="auto"/>
            <w:left w:val="none" w:sz="0" w:space="0" w:color="auto"/>
            <w:bottom w:val="none" w:sz="0" w:space="0" w:color="auto"/>
            <w:right w:val="none" w:sz="0" w:space="0" w:color="auto"/>
          </w:divBdr>
        </w:div>
        <w:div w:id="1765300979">
          <w:marLeft w:val="446"/>
          <w:marRight w:val="0"/>
          <w:marTop w:val="0"/>
          <w:marBottom w:val="0"/>
          <w:divBdr>
            <w:top w:val="none" w:sz="0" w:space="0" w:color="auto"/>
            <w:left w:val="none" w:sz="0" w:space="0" w:color="auto"/>
            <w:bottom w:val="none" w:sz="0" w:space="0" w:color="auto"/>
            <w:right w:val="none" w:sz="0" w:space="0" w:color="auto"/>
          </w:divBdr>
        </w:div>
        <w:div w:id="1397317387">
          <w:marLeft w:val="446"/>
          <w:marRight w:val="0"/>
          <w:marTop w:val="0"/>
          <w:marBottom w:val="0"/>
          <w:divBdr>
            <w:top w:val="none" w:sz="0" w:space="0" w:color="auto"/>
            <w:left w:val="none" w:sz="0" w:space="0" w:color="auto"/>
            <w:bottom w:val="none" w:sz="0" w:space="0" w:color="auto"/>
            <w:right w:val="none" w:sz="0" w:space="0" w:color="auto"/>
          </w:divBdr>
        </w:div>
        <w:div w:id="227769156">
          <w:marLeft w:val="446"/>
          <w:marRight w:val="0"/>
          <w:marTop w:val="0"/>
          <w:marBottom w:val="0"/>
          <w:divBdr>
            <w:top w:val="none" w:sz="0" w:space="0" w:color="auto"/>
            <w:left w:val="none" w:sz="0" w:space="0" w:color="auto"/>
            <w:bottom w:val="none" w:sz="0" w:space="0" w:color="auto"/>
            <w:right w:val="none" w:sz="0" w:space="0" w:color="auto"/>
          </w:divBdr>
        </w:div>
        <w:div w:id="1679235921">
          <w:marLeft w:val="446"/>
          <w:marRight w:val="0"/>
          <w:marTop w:val="0"/>
          <w:marBottom w:val="0"/>
          <w:divBdr>
            <w:top w:val="none" w:sz="0" w:space="0" w:color="auto"/>
            <w:left w:val="none" w:sz="0" w:space="0" w:color="auto"/>
            <w:bottom w:val="none" w:sz="0" w:space="0" w:color="auto"/>
            <w:right w:val="none" w:sz="0" w:space="0" w:color="auto"/>
          </w:divBdr>
        </w:div>
        <w:div w:id="1783961019">
          <w:marLeft w:val="446"/>
          <w:marRight w:val="0"/>
          <w:marTop w:val="0"/>
          <w:marBottom w:val="0"/>
          <w:divBdr>
            <w:top w:val="none" w:sz="0" w:space="0" w:color="auto"/>
            <w:left w:val="none" w:sz="0" w:space="0" w:color="auto"/>
            <w:bottom w:val="none" w:sz="0" w:space="0" w:color="auto"/>
            <w:right w:val="none" w:sz="0" w:space="0" w:color="auto"/>
          </w:divBdr>
        </w:div>
        <w:div w:id="730542744">
          <w:marLeft w:val="446"/>
          <w:marRight w:val="0"/>
          <w:marTop w:val="0"/>
          <w:marBottom w:val="0"/>
          <w:divBdr>
            <w:top w:val="none" w:sz="0" w:space="0" w:color="auto"/>
            <w:left w:val="none" w:sz="0" w:space="0" w:color="auto"/>
            <w:bottom w:val="none" w:sz="0" w:space="0" w:color="auto"/>
            <w:right w:val="none" w:sz="0" w:space="0" w:color="auto"/>
          </w:divBdr>
        </w:div>
        <w:div w:id="81150017">
          <w:marLeft w:val="446"/>
          <w:marRight w:val="0"/>
          <w:marTop w:val="0"/>
          <w:marBottom w:val="0"/>
          <w:divBdr>
            <w:top w:val="none" w:sz="0" w:space="0" w:color="auto"/>
            <w:left w:val="none" w:sz="0" w:space="0" w:color="auto"/>
            <w:bottom w:val="none" w:sz="0" w:space="0" w:color="auto"/>
            <w:right w:val="none" w:sz="0" w:space="0" w:color="auto"/>
          </w:divBdr>
        </w:div>
        <w:div w:id="1107306793">
          <w:marLeft w:val="446"/>
          <w:marRight w:val="0"/>
          <w:marTop w:val="0"/>
          <w:marBottom w:val="0"/>
          <w:divBdr>
            <w:top w:val="none" w:sz="0" w:space="0" w:color="auto"/>
            <w:left w:val="none" w:sz="0" w:space="0" w:color="auto"/>
            <w:bottom w:val="none" w:sz="0" w:space="0" w:color="auto"/>
            <w:right w:val="none" w:sz="0" w:space="0" w:color="auto"/>
          </w:divBdr>
        </w:div>
      </w:divsChild>
    </w:div>
    <w:div w:id="723681245">
      <w:bodyDiv w:val="1"/>
      <w:marLeft w:val="0"/>
      <w:marRight w:val="0"/>
      <w:marTop w:val="0"/>
      <w:marBottom w:val="0"/>
      <w:divBdr>
        <w:top w:val="none" w:sz="0" w:space="0" w:color="auto"/>
        <w:left w:val="none" w:sz="0" w:space="0" w:color="auto"/>
        <w:bottom w:val="none" w:sz="0" w:space="0" w:color="auto"/>
        <w:right w:val="none" w:sz="0" w:space="0" w:color="auto"/>
      </w:divBdr>
    </w:div>
    <w:div w:id="732967367">
      <w:bodyDiv w:val="1"/>
      <w:marLeft w:val="0"/>
      <w:marRight w:val="0"/>
      <w:marTop w:val="0"/>
      <w:marBottom w:val="0"/>
      <w:divBdr>
        <w:top w:val="none" w:sz="0" w:space="0" w:color="auto"/>
        <w:left w:val="none" w:sz="0" w:space="0" w:color="auto"/>
        <w:bottom w:val="none" w:sz="0" w:space="0" w:color="auto"/>
        <w:right w:val="none" w:sz="0" w:space="0" w:color="auto"/>
      </w:divBdr>
      <w:divsChild>
        <w:div w:id="1183320429">
          <w:blockQuote w:val="1"/>
          <w:marLeft w:val="0"/>
          <w:marRight w:val="0"/>
          <w:marTop w:val="100"/>
          <w:marBottom w:val="0"/>
          <w:divBdr>
            <w:top w:val="none" w:sz="0" w:space="0" w:color="auto"/>
            <w:left w:val="none" w:sz="0" w:space="0" w:color="auto"/>
            <w:bottom w:val="none" w:sz="0" w:space="0" w:color="auto"/>
            <w:right w:val="none" w:sz="0" w:space="0" w:color="auto"/>
          </w:divBdr>
        </w:div>
      </w:divsChild>
    </w:div>
    <w:div w:id="735854801">
      <w:bodyDiv w:val="1"/>
      <w:marLeft w:val="0"/>
      <w:marRight w:val="0"/>
      <w:marTop w:val="0"/>
      <w:marBottom w:val="0"/>
      <w:divBdr>
        <w:top w:val="none" w:sz="0" w:space="0" w:color="auto"/>
        <w:left w:val="none" w:sz="0" w:space="0" w:color="auto"/>
        <w:bottom w:val="none" w:sz="0" w:space="0" w:color="auto"/>
        <w:right w:val="none" w:sz="0" w:space="0" w:color="auto"/>
      </w:divBdr>
    </w:div>
    <w:div w:id="746538372">
      <w:bodyDiv w:val="1"/>
      <w:marLeft w:val="0"/>
      <w:marRight w:val="0"/>
      <w:marTop w:val="0"/>
      <w:marBottom w:val="0"/>
      <w:divBdr>
        <w:top w:val="none" w:sz="0" w:space="0" w:color="auto"/>
        <w:left w:val="none" w:sz="0" w:space="0" w:color="auto"/>
        <w:bottom w:val="none" w:sz="0" w:space="0" w:color="auto"/>
        <w:right w:val="none" w:sz="0" w:space="0" w:color="auto"/>
      </w:divBdr>
    </w:div>
    <w:div w:id="746997958">
      <w:bodyDiv w:val="1"/>
      <w:marLeft w:val="0"/>
      <w:marRight w:val="0"/>
      <w:marTop w:val="0"/>
      <w:marBottom w:val="0"/>
      <w:divBdr>
        <w:top w:val="none" w:sz="0" w:space="0" w:color="auto"/>
        <w:left w:val="none" w:sz="0" w:space="0" w:color="auto"/>
        <w:bottom w:val="none" w:sz="0" w:space="0" w:color="auto"/>
        <w:right w:val="none" w:sz="0" w:space="0" w:color="auto"/>
      </w:divBdr>
    </w:div>
    <w:div w:id="755514791">
      <w:bodyDiv w:val="1"/>
      <w:marLeft w:val="0"/>
      <w:marRight w:val="0"/>
      <w:marTop w:val="0"/>
      <w:marBottom w:val="0"/>
      <w:divBdr>
        <w:top w:val="none" w:sz="0" w:space="0" w:color="auto"/>
        <w:left w:val="none" w:sz="0" w:space="0" w:color="auto"/>
        <w:bottom w:val="none" w:sz="0" w:space="0" w:color="auto"/>
        <w:right w:val="none" w:sz="0" w:space="0" w:color="auto"/>
      </w:divBdr>
    </w:div>
    <w:div w:id="758646740">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7501325">
      <w:bodyDiv w:val="1"/>
      <w:marLeft w:val="0"/>
      <w:marRight w:val="0"/>
      <w:marTop w:val="0"/>
      <w:marBottom w:val="0"/>
      <w:divBdr>
        <w:top w:val="none" w:sz="0" w:space="0" w:color="auto"/>
        <w:left w:val="none" w:sz="0" w:space="0" w:color="auto"/>
        <w:bottom w:val="none" w:sz="0" w:space="0" w:color="auto"/>
        <w:right w:val="none" w:sz="0" w:space="0" w:color="auto"/>
      </w:divBdr>
    </w:div>
    <w:div w:id="779567999">
      <w:bodyDiv w:val="1"/>
      <w:marLeft w:val="0"/>
      <w:marRight w:val="0"/>
      <w:marTop w:val="0"/>
      <w:marBottom w:val="0"/>
      <w:divBdr>
        <w:top w:val="none" w:sz="0" w:space="0" w:color="auto"/>
        <w:left w:val="none" w:sz="0" w:space="0" w:color="auto"/>
        <w:bottom w:val="none" w:sz="0" w:space="0" w:color="auto"/>
        <w:right w:val="none" w:sz="0" w:space="0" w:color="auto"/>
      </w:divBdr>
    </w:div>
    <w:div w:id="790365202">
      <w:bodyDiv w:val="1"/>
      <w:marLeft w:val="0"/>
      <w:marRight w:val="0"/>
      <w:marTop w:val="0"/>
      <w:marBottom w:val="0"/>
      <w:divBdr>
        <w:top w:val="none" w:sz="0" w:space="0" w:color="auto"/>
        <w:left w:val="none" w:sz="0" w:space="0" w:color="auto"/>
        <w:bottom w:val="none" w:sz="0" w:space="0" w:color="auto"/>
        <w:right w:val="none" w:sz="0" w:space="0" w:color="auto"/>
      </w:divBdr>
    </w:div>
    <w:div w:id="793985944">
      <w:bodyDiv w:val="1"/>
      <w:marLeft w:val="0"/>
      <w:marRight w:val="0"/>
      <w:marTop w:val="0"/>
      <w:marBottom w:val="0"/>
      <w:divBdr>
        <w:top w:val="none" w:sz="0" w:space="0" w:color="auto"/>
        <w:left w:val="none" w:sz="0" w:space="0" w:color="auto"/>
        <w:bottom w:val="none" w:sz="0" w:space="0" w:color="auto"/>
        <w:right w:val="none" w:sz="0" w:space="0" w:color="auto"/>
      </w:divBdr>
    </w:div>
    <w:div w:id="797266144">
      <w:bodyDiv w:val="1"/>
      <w:marLeft w:val="0"/>
      <w:marRight w:val="0"/>
      <w:marTop w:val="0"/>
      <w:marBottom w:val="0"/>
      <w:divBdr>
        <w:top w:val="none" w:sz="0" w:space="0" w:color="auto"/>
        <w:left w:val="none" w:sz="0" w:space="0" w:color="auto"/>
        <w:bottom w:val="none" w:sz="0" w:space="0" w:color="auto"/>
        <w:right w:val="none" w:sz="0" w:space="0" w:color="auto"/>
      </w:divBdr>
    </w:div>
    <w:div w:id="799883626">
      <w:bodyDiv w:val="1"/>
      <w:marLeft w:val="0"/>
      <w:marRight w:val="0"/>
      <w:marTop w:val="0"/>
      <w:marBottom w:val="0"/>
      <w:divBdr>
        <w:top w:val="none" w:sz="0" w:space="0" w:color="auto"/>
        <w:left w:val="none" w:sz="0" w:space="0" w:color="auto"/>
        <w:bottom w:val="none" w:sz="0" w:space="0" w:color="auto"/>
        <w:right w:val="none" w:sz="0" w:space="0" w:color="auto"/>
      </w:divBdr>
    </w:div>
    <w:div w:id="802231247">
      <w:bodyDiv w:val="1"/>
      <w:marLeft w:val="0"/>
      <w:marRight w:val="0"/>
      <w:marTop w:val="0"/>
      <w:marBottom w:val="0"/>
      <w:divBdr>
        <w:top w:val="none" w:sz="0" w:space="0" w:color="auto"/>
        <w:left w:val="none" w:sz="0" w:space="0" w:color="auto"/>
        <w:bottom w:val="none" w:sz="0" w:space="0" w:color="auto"/>
        <w:right w:val="none" w:sz="0" w:space="0" w:color="auto"/>
      </w:divBdr>
      <w:divsChild>
        <w:div w:id="720518777">
          <w:marLeft w:val="0"/>
          <w:marRight w:val="0"/>
          <w:marTop w:val="0"/>
          <w:marBottom w:val="240"/>
          <w:divBdr>
            <w:top w:val="none" w:sz="0" w:space="0" w:color="auto"/>
            <w:left w:val="none" w:sz="0" w:space="0" w:color="auto"/>
            <w:bottom w:val="none" w:sz="0" w:space="0" w:color="auto"/>
            <w:right w:val="none" w:sz="0" w:space="0" w:color="auto"/>
          </w:divBdr>
        </w:div>
        <w:div w:id="1267234642">
          <w:marLeft w:val="480"/>
          <w:marRight w:val="2880"/>
          <w:marTop w:val="72"/>
          <w:marBottom w:val="72"/>
          <w:divBdr>
            <w:top w:val="none" w:sz="0" w:space="0" w:color="auto"/>
            <w:left w:val="none" w:sz="0" w:space="0" w:color="auto"/>
            <w:bottom w:val="none" w:sz="0" w:space="0" w:color="auto"/>
            <w:right w:val="none" w:sz="0" w:space="0" w:color="auto"/>
          </w:divBdr>
        </w:div>
        <w:div w:id="1127972580">
          <w:blockQuote w:val="1"/>
          <w:marLeft w:val="0"/>
          <w:marRight w:val="-480"/>
          <w:marTop w:val="100"/>
          <w:marBottom w:val="0"/>
          <w:divBdr>
            <w:top w:val="none" w:sz="0" w:space="0" w:color="auto"/>
            <w:left w:val="none" w:sz="0" w:space="0" w:color="auto"/>
            <w:bottom w:val="none" w:sz="0" w:space="0" w:color="auto"/>
            <w:right w:val="none" w:sz="0" w:space="0" w:color="auto"/>
          </w:divBdr>
        </w:div>
        <w:div w:id="564490665">
          <w:blockQuote w:val="1"/>
          <w:marLeft w:val="0"/>
          <w:marRight w:val="-480"/>
          <w:marTop w:val="100"/>
          <w:marBottom w:val="0"/>
          <w:divBdr>
            <w:top w:val="none" w:sz="0" w:space="0" w:color="auto"/>
            <w:left w:val="none" w:sz="0" w:space="0" w:color="auto"/>
            <w:bottom w:val="none" w:sz="0" w:space="0" w:color="auto"/>
            <w:right w:val="none" w:sz="0" w:space="0" w:color="auto"/>
          </w:divBdr>
        </w:div>
        <w:div w:id="288974212">
          <w:blockQuote w:val="1"/>
          <w:marLeft w:val="0"/>
          <w:marRight w:val="-480"/>
          <w:marTop w:val="100"/>
          <w:marBottom w:val="0"/>
          <w:divBdr>
            <w:top w:val="none" w:sz="0" w:space="0" w:color="auto"/>
            <w:left w:val="none" w:sz="0" w:space="0" w:color="auto"/>
            <w:bottom w:val="none" w:sz="0" w:space="0" w:color="auto"/>
            <w:right w:val="none" w:sz="0" w:space="0" w:color="auto"/>
          </w:divBdr>
        </w:div>
        <w:div w:id="638457869">
          <w:blockQuote w:val="1"/>
          <w:marLeft w:val="0"/>
          <w:marRight w:val="-480"/>
          <w:marTop w:val="100"/>
          <w:marBottom w:val="0"/>
          <w:divBdr>
            <w:top w:val="none" w:sz="0" w:space="0" w:color="auto"/>
            <w:left w:val="none" w:sz="0" w:space="0" w:color="auto"/>
            <w:bottom w:val="none" w:sz="0" w:space="0" w:color="auto"/>
            <w:right w:val="none" w:sz="0" w:space="0" w:color="auto"/>
          </w:divBdr>
        </w:div>
      </w:divsChild>
    </w:div>
    <w:div w:id="812526187">
      <w:bodyDiv w:val="1"/>
      <w:marLeft w:val="0"/>
      <w:marRight w:val="0"/>
      <w:marTop w:val="0"/>
      <w:marBottom w:val="0"/>
      <w:divBdr>
        <w:top w:val="none" w:sz="0" w:space="0" w:color="auto"/>
        <w:left w:val="none" w:sz="0" w:space="0" w:color="auto"/>
        <w:bottom w:val="none" w:sz="0" w:space="0" w:color="auto"/>
        <w:right w:val="none" w:sz="0" w:space="0" w:color="auto"/>
      </w:divBdr>
    </w:div>
    <w:div w:id="815268328">
      <w:bodyDiv w:val="1"/>
      <w:marLeft w:val="0"/>
      <w:marRight w:val="0"/>
      <w:marTop w:val="0"/>
      <w:marBottom w:val="0"/>
      <w:divBdr>
        <w:top w:val="none" w:sz="0" w:space="0" w:color="auto"/>
        <w:left w:val="none" w:sz="0" w:space="0" w:color="auto"/>
        <w:bottom w:val="none" w:sz="0" w:space="0" w:color="auto"/>
        <w:right w:val="none" w:sz="0" w:space="0" w:color="auto"/>
      </w:divBdr>
    </w:div>
    <w:div w:id="815679493">
      <w:bodyDiv w:val="1"/>
      <w:marLeft w:val="0"/>
      <w:marRight w:val="0"/>
      <w:marTop w:val="0"/>
      <w:marBottom w:val="0"/>
      <w:divBdr>
        <w:top w:val="none" w:sz="0" w:space="0" w:color="auto"/>
        <w:left w:val="none" w:sz="0" w:space="0" w:color="auto"/>
        <w:bottom w:val="none" w:sz="0" w:space="0" w:color="auto"/>
        <w:right w:val="none" w:sz="0" w:space="0" w:color="auto"/>
      </w:divBdr>
    </w:div>
    <w:div w:id="823401394">
      <w:bodyDiv w:val="1"/>
      <w:marLeft w:val="0"/>
      <w:marRight w:val="0"/>
      <w:marTop w:val="0"/>
      <w:marBottom w:val="0"/>
      <w:divBdr>
        <w:top w:val="none" w:sz="0" w:space="0" w:color="auto"/>
        <w:left w:val="none" w:sz="0" w:space="0" w:color="auto"/>
        <w:bottom w:val="none" w:sz="0" w:space="0" w:color="auto"/>
        <w:right w:val="none" w:sz="0" w:space="0" w:color="auto"/>
      </w:divBdr>
    </w:div>
    <w:div w:id="825702246">
      <w:bodyDiv w:val="1"/>
      <w:marLeft w:val="0"/>
      <w:marRight w:val="0"/>
      <w:marTop w:val="0"/>
      <w:marBottom w:val="0"/>
      <w:divBdr>
        <w:top w:val="none" w:sz="0" w:space="0" w:color="auto"/>
        <w:left w:val="none" w:sz="0" w:space="0" w:color="auto"/>
        <w:bottom w:val="none" w:sz="0" w:space="0" w:color="auto"/>
        <w:right w:val="none" w:sz="0" w:space="0" w:color="auto"/>
      </w:divBdr>
    </w:div>
    <w:div w:id="829323825">
      <w:bodyDiv w:val="1"/>
      <w:marLeft w:val="0"/>
      <w:marRight w:val="0"/>
      <w:marTop w:val="0"/>
      <w:marBottom w:val="0"/>
      <w:divBdr>
        <w:top w:val="none" w:sz="0" w:space="0" w:color="auto"/>
        <w:left w:val="none" w:sz="0" w:space="0" w:color="auto"/>
        <w:bottom w:val="none" w:sz="0" w:space="0" w:color="auto"/>
        <w:right w:val="none" w:sz="0" w:space="0" w:color="auto"/>
      </w:divBdr>
      <w:divsChild>
        <w:div w:id="570046172">
          <w:marLeft w:val="0"/>
          <w:marRight w:val="0"/>
          <w:marTop w:val="0"/>
          <w:marBottom w:val="0"/>
          <w:divBdr>
            <w:top w:val="none" w:sz="0" w:space="0" w:color="auto"/>
            <w:left w:val="none" w:sz="0" w:space="0" w:color="auto"/>
            <w:bottom w:val="none" w:sz="0" w:space="0" w:color="auto"/>
            <w:right w:val="none" w:sz="0" w:space="0" w:color="auto"/>
          </w:divBdr>
          <w:divsChild>
            <w:div w:id="626350367">
              <w:marLeft w:val="0"/>
              <w:marRight w:val="0"/>
              <w:marTop w:val="0"/>
              <w:marBottom w:val="0"/>
              <w:divBdr>
                <w:top w:val="none" w:sz="0" w:space="0" w:color="auto"/>
                <w:left w:val="none" w:sz="0" w:space="0" w:color="auto"/>
                <w:bottom w:val="none" w:sz="0" w:space="0" w:color="auto"/>
                <w:right w:val="none" w:sz="0" w:space="0" w:color="auto"/>
              </w:divBdr>
              <w:divsChild>
                <w:div w:id="17082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4526">
      <w:bodyDiv w:val="1"/>
      <w:marLeft w:val="0"/>
      <w:marRight w:val="0"/>
      <w:marTop w:val="0"/>
      <w:marBottom w:val="0"/>
      <w:divBdr>
        <w:top w:val="none" w:sz="0" w:space="0" w:color="auto"/>
        <w:left w:val="none" w:sz="0" w:space="0" w:color="auto"/>
        <w:bottom w:val="none" w:sz="0" w:space="0" w:color="auto"/>
        <w:right w:val="none" w:sz="0" w:space="0" w:color="auto"/>
      </w:divBdr>
    </w:div>
    <w:div w:id="833884383">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sChild>
        <w:div w:id="1426196631">
          <w:marLeft w:val="0"/>
          <w:marRight w:val="120"/>
          <w:marTop w:val="120"/>
          <w:marBottom w:val="0"/>
          <w:divBdr>
            <w:top w:val="none" w:sz="0" w:space="0" w:color="auto"/>
            <w:left w:val="none" w:sz="0" w:space="0" w:color="auto"/>
            <w:bottom w:val="none" w:sz="0" w:space="0" w:color="auto"/>
            <w:right w:val="none" w:sz="0" w:space="0" w:color="auto"/>
          </w:divBdr>
          <w:divsChild>
            <w:div w:id="153644976">
              <w:marLeft w:val="0"/>
              <w:marRight w:val="0"/>
              <w:marTop w:val="0"/>
              <w:marBottom w:val="0"/>
              <w:divBdr>
                <w:top w:val="none" w:sz="0" w:space="0" w:color="auto"/>
                <w:left w:val="none" w:sz="0" w:space="0" w:color="auto"/>
                <w:bottom w:val="none" w:sz="0" w:space="0" w:color="auto"/>
                <w:right w:val="none" w:sz="0" w:space="0" w:color="auto"/>
              </w:divBdr>
              <w:divsChild>
                <w:div w:id="15183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423">
          <w:marLeft w:val="0"/>
          <w:marRight w:val="0"/>
          <w:marTop w:val="0"/>
          <w:marBottom w:val="0"/>
          <w:divBdr>
            <w:top w:val="none" w:sz="0" w:space="0" w:color="auto"/>
            <w:left w:val="none" w:sz="0" w:space="0" w:color="auto"/>
            <w:bottom w:val="none" w:sz="0" w:space="0" w:color="auto"/>
            <w:right w:val="none" w:sz="0" w:space="0" w:color="auto"/>
          </w:divBdr>
          <w:divsChild>
            <w:div w:id="122240641">
              <w:marLeft w:val="0"/>
              <w:marRight w:val="0"/>
              <w:marTop w:val="0"/>
              <w:marBottom w:val="0"/>
              <w:divBdr>
                <w:top w:val="none" w:sz="0" w:space="0" w:color="auto"/>
                <w:left w:val="none" w:sz="0" w:space="0" w:color="auto"/>
                <w:bottom w:val="none" w:sz="0" w:space="0" w:color="auto"/>
                <w:right w:val="none" w:sz="0" w:space="0" w:color="auto"/>
              </w:divBdr>
            </w:div>
            <w:div w:id="591474623">
              <w:marLeft w:val="0"/>
              <w:marRight w:val="0"/>
              <w:marTop w:val="0"/>
              <w:marBottom w:val="0"/>
              <w:divBdr>
                <w:top w:val="none" w:sz="0" w:space="0" w:color="auto"/>
                <w:left w:val="none" w:sz="0" w:space="0" w:color="auto"/>
                <w:bottom w:val="none" w:sz="0" w:space="0" w:color="auto"/>
                <w:right w:val="none" w:sz="0" w:space="0" w:color="auto"/>
              </w:divBdr>
              <w:divsChild>
                <w:div w:id="1855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7119">
      <w:bodyDiv w:val="1"/>
      <w:marLeft w:val="0"/>
      <w:marRight w:val="0"/>
      <w:marTop w:val="0"/>
      <w:marBottom w:val="0"/>
      <w:divBdr>
        <w:top w:val="none" w:sz="0" w:space="0" w:color="auto"/>
        <w:left w:val="none" w:sz="0" w:space="0" w:color="auto"/>
        <w:bottom w:val="none" w:sz="0" w:space="0" w:color="auto"/>
        <w:right w:val="none" w:sz="0" w:space="0" w:color="auto"/>
      </w:divBdr>
      <w:divsChild>
        <w:div w:id="1577743640">
          <w:marLeft w:val="360"/>
          <w:marRight w:val="0"/>
          <w:marTop w:val="200"/>
          <w:marBottom w:val="0"/>
          <w:divBdr>
            <w:top w:val="none" w:sz="0" w:space="0" w:color="auto"/>
            <w:left w:val="none" w:sz="0" w:space="0" w:color="auto"/>
            <w:bottom w:val="none" w:sz="0" w:space="0" w:color="auto"/>
            <w:right w:val="none" w:sz="0" w:space="0" w:color="auto"/>
          </w:divBdr>
        </w:div>
        <w:div w:id="284391327">
          <w:marLeft w:val="360"/>
          <w:marRight w:val="0"/>
          <w:marTop w:val="200"/>
          <w:marBottom w:val="0"/>
          <w:divBdr>
            <w:top w:val="none" w:sz="0" w:space="0" w:color="auto"/>
            <w:left w:val="none" w:sz="0" w:space="0" w:color="auto"/>
            <w:bottom w:val="none" w:sz="0" w:space="0" w:color="auto"/>
            <w:right w:val="none" w:sz="0" w:space="0" w:color="auto"/>
          </w:divBdr>
        </w:div>
      </w:divsChild>
    </w:div>
    <w:div w:id="851644330">
      <w:bodyDiv w:val="1"/>
      <w:marLeft w:val="0"/>
      <w:marRight w:val="0"/>
      <w:marTop w:val="0"/>
      <w:marBottom w:val="0"/>
      <w:divBdr>
        <w:top w:val="none" w:sz="0" w:space="0" w:color="auto"/>
        <w:left w:val="none" w:sz="0" w:space="0" w:color="auto"/>
        <w:bottom w:val="none" w:sz="0" w:space="0" w:color="auto"/>
        <w:right w:val="none" w:sz="0" w:space="0" w:color="auto"/>
      </w:divBdr>
      <w:divsChild>
        <w:div w:id="1306930734">
          <w:marLeft w:val="0"/>
          <w:marRight w:val="0"/>
          <w:marTop w:val="0"/>
          <w:marBottom w:val="0"/>
          <w:divBdr>
            <w:top w:val="none" w:sz="0" w:space="0" w:color="auto"/>
            <w:left w:val="none" w:sz="0" w:space="0" w:color="auto"/>
            <w:bottom w:val="none" w:sz="0" w:space="0" w:color="auto"/>
            <w:right w:val="none" w:sz="0" w:space="0" w:color="auto"/>
          </w:divBdr>
          <w:divsChild>
            <w:div w:id="448164600">
              <w:marLeft w:val="0"/>
              <w:marRight w:val="0"/>
              <w:marTop w:val="0"/>
              <w:marBottom w:val="0"/>
              <w:divBdr>
                <w:top w:val="none" w:sz="0" w:space="0" w:color="auto"/>
                <w:left w:val="none" w:sz="0" w:space="0" w:color="auto"/>
                <w:bottom w:val="none" w:sz="0" w:space="0" w:color="auto"/>
                <w:right w:val="none" w:sz="0" w:space="0" w:color="auto"/>
              </w:divBdr>
              <w:divsChild>
                <w:div w:id="1706055170">
                  <w:marLeft w:val="0"/>
                  <w:marRight w:val="0"/>
                  <w:marTop w:val="0"/>
                  <w:marBottom w:val="0"/>
                  <w:divBdr>
                    <w:top w:val="none" w:sz="0" w:space="0" w:color="auto"/>
                    <w:left w:val="none" w:sz="0" w:space="0" w:color="auto"/>
                    <w:bottom w:val="none" w:sz="0" w:space="0" w:color="auto"/>
                    <w:right w:val="none" w:sz="0" w:space="0" w:color="auto"/>
                  </w:divBdr>
                  <w:divsChild>
                    <w:div w:id="9931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43351">
      <w:bodyDiv w:val="1"/>
      <w:marLeft w:val="0"/>
      <w:marRight w:val="0"/>
      <w:marTop w:val="0"/>
      <w:marBottom w:val="0"/>
      <w:divBdr>
        <w:top w:val="none" w:sz="0" w:space="0" w:color="auto"/>
        <w:left w:val="none" w:sz="0" w:space="0" w:color="auto"/>
        <w:bottom w:val="none" w:sz="0" w:space="0" w:color="auto"/>
        <w:right w:val="none" w:sz="0" w:space="0" w:color="auto"/>
      </w:divBdr>
    </w:div>
    <w:div w:id="858856798">
      <w:bodyDiv w:val="1"/>
      <w:marLeft w:val="0"/>
      <w:marRight w:val="0"/>
      <w:marTop w:val="0"/>
      <w:marBottom w:val="0"/>
      <w:divBdr>
        <w:top w:val="none" w:sz="0" w:space="0" w:color="auto"/>
        <w:left w:val="none" w:sz="0" w:space="0" w:color="auto"/>
        <w:bottom w:val="none" w:sz="0" w:space="0" w:color="auto"/>
        <w:right w:val="none" w:sz="0" w:space="0" w:color="auto"/>
      </w:divBdr>
    </w:div>
    <w:div w:id="859775721">
      <w:bodyDiv w:val="1"/>
      <w:marLeft w:val="0"/>
      <w:marRight w:val="0"/>
      <w:marTop w:val="0"/>
      <w:marBottom w:val="0"/>
      <w:divBdr>
        <w:top w:val="none" w:sz="0" w:space="0" w:color="auto"/>
        <w:left w:val="none" w:sz="0" w:space="0" w:color="auto"/>
        <w:bottom w:val="none" w:sz="0" w:space="0" w:color="auto"/>
        <w:right w:val="none" w:sz="0" w:space="0" w:color="auto"/>
      </w:divBdr>
    </w:div>
    <w:div w:id="860165370">
      <w:bodyDiv w:val="1"/>
      <w:marLeft w:val="0"/>
      <w:marRight w:val="0"/>
      <w:marTop w:val="0"/>
      <w:marBottom w:val="0"/>
      <w:divBdr>
        <w:top w:val="none" w:sz="0" w:space="0" w:color="auto"/>
        <w:left w:val="none" w:sz="0" w:space="0" w:color="auto"/>
        <w:bottom w:val="none" w:sz="0" w:space="0" w:color="auto"/>
        <w:right w:val="none" w:sz="0" w:space="0" w:color="auto"/>
      </w:divBdr>
    </w:div>
    <w:div w:id="860893648">
      <w:bodyDiv w:val="1"/>
      <w:marLeft w:val="0"/>
      <w:marRight w:val="0"/>
      <w:marTop w:val="0"/>
      <w:marBottom w:val="0"/>
      <w:divBdr>
        <w:top w:val="none" w:sz="0" w:space="0" w:color="auto"/>
        <w:left w:val="none" w:sz="0" w:space="0" w:color="auto"/>
        <w:bottom w:val="none" w:sz="0" w:space="0" w:color="auto"/>
        <w:right w:val="none" w:sz="0" w:space="0" w:color="auto"/>
      </w:divBdr>
      <w:divsChild>
        <w:div w:id="801119472">
          <w:marLeft w:val="0"/>
          <w:marRight w:val="0"/>
          <w:marTop w:val="0"/>
          <w:marBottom w:val="375"/>
          <w:divBdr>
            <w:top w:val="none" w:sz="0" w:space="0" w:color="auto"/>
            <w:left w:val="none" w:sz="0" w:space="0" w:color="auto"/>
            <w:bottom w:val="none" w:sz="0" w:space="0" w:color="auto"/>
            <w:right w:val="none" w:sz="0" w:space="0" w:color="auto"/>
          </w:divBdr>
          <w:divsChild>
            <w:div w:id="767969360">
              <w:marLeft w:val="0"/>
              <w:marRight w:val="0"/>
              <w:marTop w:val="0"/>
              <w:marBottom w:val="0"/>
              <w:divBdr>
                <w:top w:val="none" w:sz="0" w:space="0" w:color="auto"/>
                <w:left w:val="none" w:sz="0" w:space="0" w:color="auto"/>
                <w:bottom w:val="none" w:sz="0" w:space="0" w:color="auto"/>
                <w:right w:val="none" w:sz="0" w:space="0" w:color="auto"/>
              </w:divBdr>
            </w:div>
          </w:divsChild>
        </w:div>
        <w:div w:id="855270318">
          <w:marLeft w:val="0"/>
          <w:marRight w:val="0"/>
          <w:marTop w:val="0"/>
          <w:marBottom w:val="0"/>
          <w:divBdr>
            <w:top w:val="none" w:sz="0" w:space="0" w:color="auto"/>
            <w:left w:val="none" w:sz="0" w:space="0" w:color="auto"/>
            <w:bottom w:val="none" w:sz="0" w:space="0" w:color="auto"/>
            <w:right w:val="none" w:sz="0" w:space="0" w:color="auto"/>
          </w:divBdr>
        </w:div>
      </w:divsChild>
    </w:div>
    <w:div w:id="864096116">
      <w:bodyDiv w:val="1"/>
      <w:marLeft w:val="0"/>
      <w:marRight w:val="0"/>
      <w:marTop w:val="0"/>
      <w:marBottom w:val="0"/>
      <w:divBdr>
        <w:top w:val="none" w:sz="0" w:space="0" w:color="auto"/>
        <w:left w:val="none" w:sz="0" w:space="0" w:color="auto"/>
        <w:bottom w:val="none" w:sz="0" w:space="0" w:color="auto"/>
        <w:right w:val="none" w:sz="0" w:space="0" w:color="auto"/>
      </w:divBdr>
    </w:div>
    <w:div w:id="864906400">
      <w:bodyDiv w:val="1"/>
      <w:marLeft w:val="0"/>
      <w:marRight w:val="0"/>
      <w:marTop w:val="0"/>
      <w:marBottom w:val="0"/>
      <w:divBdr>
        <w:top w:val="none" w:sz="0" w:space="0" w:color="auto"/>
        <w:left w:val="none" w:sz="0" w:space="0" w:color="auto"/>
        <w:bottom w:val="none" w:sz="0" w:space="0" w:color="auto"/>
        <w:right w:val="none" w:sz="0" w:space="0" w:color="auto"/>
      </w:divBdr>
      <w:divsChild>
        <w:div w:id="1432891422">
          <w:marLeft w:val="547"/>
          <w:marRight w:val="0"/>
          <w:marTop w:val="80"/>
          <w:marBottom w:val="80"/>
          <w:divBdr>
            <w:top w:val="none" w:sz="0" w:space="0" w:color="auto"/>
            <w:left w:val="none" w:sz="0" w:space="0" w:color="auto"/>
            <w:bottom w:val="none" w:sz="0" w:space="0" w:color="auto"/>
            <w:right w:val="none" w:sz="0" w:space="0" w:color="auto"/>
          </w:divBdr>
        </w:div>
        <w:div w:id="368995990">
          <w:marLeft w:val="547"/>
          <w:marRight w:val="0"/>
          <w:marTop w:val="80"/>
          <w:marBottom w:val="80"/>
          <w:divBdr>
            <w:top w:val="none" w:sz="0" w:space="0" w:color="auto"/>
            <w:left w:val="none" w:sz="0" w:space="0" w:color="auto"/>
            <w:bottom w:val="none" w:sz="0" w:space="0" w:color="auto"/>
            <w:right w:val="none" w:sz="0" w:space="0" w:color="auto"/>
          </w:divBdr>
        </w:div>
        <w:div w:id="561411193">
          <w:marLeft w:val="547"/>
          <w:marRight w:val="0"/>
          <w:marTop w:val="80"/>
          <w:marBottom w:val="80"/>
          <w:divBdr>
            <w:top w:val="none" w:sz="0" w:space="0" w:color="auto"/>
            <w:left w:val="none" w:sz="0" w:space="0" w:color="auto"/>
            <w:bottom w:val="none" w:sz="0" w:space="0" w:color="auto"/>
            <w:right w:val="none" w:sz="0" w:space="0" w:color="auto"/>
          </w:divBdr>
        </w:div>
        <w:div w:id="2098673205">
          <w:marLeft w:val="547"/>
          <w:marRight w:val="0"/>
          <w:marTop w:val="80"/>
          <w:marBottom w:val="80"/>
          <w:divBdr>
            <w:top w:val="none" w:sz="0" w:space="0" w:color="auto"/>
            <w:left w:val="none" w:sz="0" w:space="0" w:color="auto"/>
            <w:bottom w:val="none" w:sz="0" w:space="0" w:color="auto"/>
            <w:right w:val="none" w:sz="0" w:space="0" w:color="auto"/>
          </w:divBdr>
        </w:div>
        <w:div w:id="977148565">
          <w:marLeft w:val="547"/>
          <w:marRight w:val="0"/>
          <w:marTop w:val="80"/>
          <w:marBottom w:val="80"/>
          <w:divBdr>
            <w:top w:val="none" w:sz="0" w:space="0" w:color="auto"/>
            <w:left w:val="none" w:sz="0" w:space="0" w:color="auto"/>
            <w:bottom w:val="none" w:sz="0" w:space="0" w:color="auto"/>
            <w:right w:val="none" w:sz="0" w:space="0" w:color="auto"/>
          </w:divBdr>
        </w:div>
        <w:div w:id="1329792344">
          <w:marLeft w:val="547"/>
          <w:marRight w:val="0"/>
          <w:marTop w:val="80"/>
          <w:marBottom w:val="80"/>
          <w:divBdr>
            <w:top w:val="none" w:sz="0" w:space="0" w:color="auto"/>
            <w:left w:val="none" w:sz="0" w:space="0" w:color="auto"/>
            <w:bottom w:val="none" w:sz="0" w:space="0" w:color="auto"/>
            <w:right w:val="none" w:sz="0" w:space="0" w:color="auto"/>
          </w:divBdr>
        </w:div>
        <w:div w:id="1745105967">
          <w:marLeft w:val="547"/>
          <w:marRight w:val="0"/>
          <w:marTop w:val="80"/>
          <w:marBottom w:val="80"/>
          <w:divBdr>
            <w:top w:val="none" w:sz="0" w:space="0" w:color="auto"/>
            <w:left w:val="none" w:sz="0" w:space="0" w:color="auto"/>
            <w:bottom w:val="none" w:sz="0" w:space="0" w:color="auto"/>
            <w:right w:val="none" w:sz="0" w:space="0" w:color="auto"/>
          </w:divBdr>
        </w:div>
        <w:div w:id="1260137624">
          <w:marLeft w:val="547"/>
          <w:marRight w:val="0"/>
          <w:marTop w:val="80"/>
          <w:marBottom w:val="80"/>
          <w:divBdr>
            <w:top w:val="none" w:sz="0" w:space="0" w:color="auto"/>
            <w:left w:val="none" w:sz="0" w:space="0" w:color="auto"/>
            <w:bottom w:val="none" w:sz="0" w:space="0" w:color="auto"/>
            <w:right w:val="none" w:sz="0" w:space="0" w:color="auto"/>
          </w:divBdr>
        </w:div>
        <w:div w:id="665205895">
          <w:marLeft w:val="547"/>
          <w:marRight w:val="0"/>
          <w:marTop w:val="80"/>
          <w:marBottom w:val="80"/>
          <w:divBdr>
            <w:top w:val="none" w:sz="0" w:space="0" w:color="auto"/>
            <w:left w:val="none" w:sz="0" w:space="0" w:color="auto"/>
            <w:bottom w:val="none" w:sz="0" w:space="0" w:color="auto"/>
            <w:right w:val="none" w:sz="0" w:space="0" w:color="auto"/>
          </w:divBdr>
        </w:div>
      </w:divsChild>
    </w:div>
    <w:div w:id="868765824">
      <w:bodyDiv w:val="1"/>
      <w:marLeft w:val="0"/>
      <w:marRight w:val="0"/>
      <w:marTop w:val="0"/>
      <w:marBottom w:val="0"/>
      <w:divBdr>
        <w:top w:val="none" w:sz="0" w:space="0" w:color="auto"/>
        <w:left w:val="none" w:sz="0" w:space="0" w:color="auto"/>
        <w:bottom w:val="none" w:sz="0" w:space="0" w:color="auto"/>
        <w:right w:val="none" w:sz="0" w:space="0" w:color="auto"/>
      </w:divBdr>
    </w:div>
    <w:div w:id="875854741">
      <w:bodyDiv w:val="1"/>
      <w:marLeft w:val="0"/>
      <w:marRight w:val="0"/>
      <w:marTop w:val="0"/>
      <w:marBottom w:val="0"/>
      <w:divBdr>
        <w:top w:val="none" w:sz="0" w:space="0" w:color="auto"/>
        <w:left w:val="none" w:sz="0" w:space="0" w:color="auto"/>
        <w:bottom w:val="none" w:sz="0" w:space="0" w:color="auto"/>
        <w:right w:val="none" w:sz="0" w:space="0" w:color="auto"/>
      </w:divBdr>
    </w:div>
    <w:div w:id="882182135">
      <w:bodyDiv w:val="1"/>
      <w:marLeft w:val="0"/>
      <w:marRight w:val="0"/>
      <w:marTop w:val="0"/>
      <w:marBottom w:val="0"/>
      <w:divBdr>
        <w:top w:val="none" w:sz="0" w:space="0" w:color="auto"/>
        <w:left w:val="none" w:sz="0" w:space="0" w:color="auto"/>
        <w:bottom w:val="none" w:sz="0" w:space="0" w:color="auto"/>
        <w:right w:val="none" w:sz="0" w:space="0" w:color="auto"/>
      </w:divBdr>
    </w:div>
    <w:div w:id="882598088">
      <w:bodyDiv w:val="1"/>
      <w:marLeft w:val="0"/>
      <w:marRight w:val="0"/>
      <w:marTop w:val="0"/>
      <w:marBottom w:val="0"/>
      <w:divBdr>
        <w:top w:val="none" w:sz="0" w:space="0" w:color="auto"/>
        <w:left w:val="none" w:sz="0" w:space="0" w:color="auto"/>
        <w:bottom w:val="none" w:sz="0" w:space="0" w:color="auto"/>
        <w:right w:val="none" w:sz="0" w:space="0" w:color="auto"/>
      </w:divBdr>
    </w:div>
    <w:div w:id="894194485">
      <w:bodyDiv w:val="1"/>
      <w:marLeft w:val="0"/>
      <w:marRight w:val="0"/>
      <w:marTop w:val="0"/>
      <w:marBottom w:val="0"/>
      <w:divBdr>
        <w:top w:val="none" w:sz="0" w:space="0" w:color="auto"/>
        <w:left w:val="none" w:sz="0" w:space="0" w:color="auto"/>
        <w:bottom w:val="none" w:sz="0" w:space="0" w:color="auto"/>
        <w:right w:val="none" w:sz="0" w:space="0" w:color="auto"/>
      </w:divBdr>
    </w:div>
    <w:div w:id="906260275">
      <w:bodyDiv w:val="1"/>
      <w:marLeft w:val="0"/>
      <w:marRight w:val="0"/>
      <w:marTop w:val="0"/>
      <w:marBottom w:val="0"/>
      <w:divBdr>
        <w:top w:val="none" w:sz="0" w:space="0" w:color="auto"/>
        <w:left w:val="none" w:sz="0" w:space="0" w:color="auto"/>
        <w:bottom w:val="none" w:sz="0" w:space="0" w:color="auto"/>
        <w:right w:val="none" w:sz="0" w:space="0" w:color="auto"/>
      </w:divBdr>
    </w:div>
    <w:div w:id="910123097">
      <w:bodyDiv w:val="1"/>
      <w:marLeft w:val="0"/>
      <w:marRight w:val="0"/>
      <w:marTop w:val="0"/>
      <w:marBottom w:val="0"/>
      <w:divBdr>
        <w:top w:val="none" w:sz="0" w:space="0" w:color="auto"/>
        <w:left w:val="none" w:sz="0" w:space="0" w:color="auto"/>
        <w:bottom w:val="none" w:sz="0" w:space="0" w:color="auto"/>
        <w:right w:val="none" w:sz="0" w:space="0" w:color="auto"/>
      </w:divBdr>
      <w:divsChild>
        <w:div w:id="701397796">
          <w:marLeft w:val="0"/>
          <w:marRight w:val="0"/>
          <w:marTop w:val="0"/>
          <w:marBottom w:val="0"/>
          <w:divBdr>
            <w:top w:val="none" w:sz="0" w:space="0" w:color="auto"/>
            <w:left w:val="none" w:sz="0" w:space="0" w:color="auto"/>
            <w:bottom w:val="none" w:sz="0" w:space="0" w:color="auto"/>
            <w:right w:val="none" w:sz="0" w:space="0" w:color="auto"/>
          </w:divBdr>
          <w:divsChild>
            <w:div w:id="1770813563">
              <w:marLeft w:val="0"/>
              <w:marRight w:val="0"/>
              <w:marTop w:val="0"/>
              <w:marBottom w:val="0"/>
              <w:divBdr>
                <w:top w:val="none" w:sz="0" w:space="0" w:color="auto"/>
                <w:left w:val="none" w:sz="0" w:space="0" w:color="auto"/>
                <w:bottom w:val="none" w:sz="0" w:space="0" w:color="auto"/>
                <w:right w:val="none" w:sz="0" w:space="0" w:color="auto"/>
              </w:divBdr>
              <w:divsChild>
                <w:div w:id="1951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9503">
      <w:bodyDiv w:val="1"/>
      <w:marLeft w:val="0"/>
      <w:marRight w:val="0"/>
      <w:marTop w:val="0"/>
      <w:marBottom w:val="0"/>
      <w:divBdr>
        <w:top w:val="none" w:sz="0" w:space="0" w:color="auto"/>
        <w:left w:val="none" w:sz="0" w:space="0" w:color="auto"/>
        <w:bottom w:val="none" w:sz="0" w:space="0" w:color="auto"/>
        <w:right w:val="none" w:sz="0" w:space="0" w:color="auto"/>
      </w:divBdr>
    </w:div>
    <w:div w:id="931085129">
      <w:bodyDiv w:val="1"/>
      <w:marLeft w:val="0"/>
      <w:marRight w:val="0"/>
      <w:marTop w:val="0"/>
      <w:marBottom w:val="0"/>
      <w:divBdr>
        <w:top w:val="none" w:sz="0" w:space="0" w:color="auto"/>
        <w:left w:val="none" w:sz="0" w:space="0" w:color="auto"/>
        <w:bottom w:val="none" w:sz="0" w:space="0" w:color="auto"/>
        <w:right w:val="none" w:sz="0" w:space="0" w:color="auto"/>
      </w:divBdr>
    </w:div>
    <w:div w:id="939147082">
      <w:bodyDiv w:val="1"/>
      <w:marLeft w:val="0"/>
      <w:marRight w:val="0"/>
      <w:marTop w:val="0"/>
      <w:marBottom w:val="0"/>
      <w:divBdr>
        <w:top w:val="none" w:sz="0" w:space="0" w:color="auto"/>
        <w:left w:val="none" w:sz="0" w:space="0" w:color="auto"/>
        <w:bottom w:val="none" w:sz="0" w:space="0" w:color="auto"/>
        <w:right w:val="none" w:sz="0" w:space="0" w:color="auto"/>
      </w:divBdr>
      <w:divsChild>
        <w:div w:id="1908026591">
          <w:marLeft w:val="0"/>
          <w:marRight w:val="0"/>
          <w:marTop w:val="0"/>
          <w:marBottom w:val="0"/>
          <w:divBdr>
            <w:top w:val="none" w:sz="0" w:space="0" w:color="auto"/>
            <w:left w:val="none" w:sz="0" w:space="0" w:color="auto"/>
            <w:bottom w:val="none" w:sz="0" w:space="0" w:color="auto"/>
            <w:right w:val="none" w:sz="0" w:space="0" w:color="auto"/>
          </w:divBdr>
        </w:div>
        <w:div w:id="2004506581">
          <w:marLeft w:val="0"/>
          <w:marRight w:val="0"/>
          <w:marTop w:val="0"/>
          <w:marBottom w:val="0"/>
          <w:divBdr>
            <w:top w:val="none" w:sz="0" w:space="0" w:color="auto"/>
            <w:left w:val="none" w:sz="0" w:space="0" w:color="auto"/>
            <w:bottom w:val="none" w:sz="0" w:space="0" w:color="auto"/>
            <w:right w:val="none" w:sz="0" w:space="0" w:color="auto"/>
          </w:divBdr>
        </w:div>
      </w:divsChild>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54755250">
      <w:bodyDiv w:val="1"/>
      <w:marLeft w:val="0"/>
      <w:marRight w:val="0"/>
      <w:marTop w:val="0"/>
      <w:marBottom w:val="0"/>
      <w:divBdr>
        <w:top w:val="none" w:sz="0" w:space="0" w:color="auto"/>
        <w:left w:val="none" w:sz="0" w:space="0" w:color="auto"/>
        <w:bottom w:val="none" w:sz="0" w:space="0" w:color="auto"/>
        <w:right w:val="none" w:sz="0" w:space="0" w:color="auto"/>
      </w:divBdr>
    </w:div>
    <w:div w:id="956764979">
      <w:bodyDiv w:val="1"/>
      <w:marLeft w:val="0"/>
      <w:marRight w:val="0"/>
      <w:marTop w:val="0"/>
      <w:marBottom w:val="0"/>
      <w:divBdr>
        <w:top w:val="none" w:sz="0" w:space="0" w:color="auto"/>
        <w:left w:val="none" w:sz="0" w:space="0" w:color="auto"/>
        <w:bottom w:val="none" w:sz="0" w:space="0" w:color="auto"/>
        <w:right w:val="none" w:sz="0" w:space="0" w:color="auto"/>
      </w:divBdr>
    </w:div>
    <w:div w:id="972366396">
      <w:bodyDiv w:val="1"/>
      <w:marLeft w:val="0"/>
      <w:marRight w:val="0"/>
      <w:marTop w:val="0"/>
      <w:marBottom w:val="0"/>
      <w:divBdr>
        <w:top w:val="none" w:sz="0" w:space="0" w:color="auto"/>
        <w:left w:val="none" w:sz="0" w:space="0" w:color="auto"/>
        <w:bottom w:val="none" w:sz="0" w:space="0" w:color="auto"/>
        <w:right w:val="none" w:sz="0" w:space="0" w:color="auto"/>
      </w:divBdr>
    </w:div>
    <w:div w:id="979118261">
      <w:bodyDiv w:val="1"/>
      <w:marLeft w:val="0"/>
      <w:marRight w:val="0"/>
      <w:marTop w:val="0"/>
      <w:marBottom w:val="0"/>
      <w:divBdr>
        <w:top w:val="none" w:sz="0" w:space="0" w:color="auto"/>
        <w:left w:val="none" w:sz="0" w:space="0" w:color="auto"/>
        <w:bottom w:val="none" w:sz="0" w:space="0" w:color="auto"/>
        <w:right w:val="none" w:sz="0" w:space="0" w:color="auto"/>
      </w:divBdr>
    </w:div>
    <w:div w:id="984043977">
      <w:bodyDiv w:val="1"/>
      <w:marLeft w:val="0"/>
      <w:marRight w:val="0"/>
      <w:marTop w:val="0"/>
      <w:marBottom w:val="0"/>
      <w:divBdr>
        <w:top w:val="none" w:sz="0" w:space="0" w:color="auto"/>
        <w:left w:val="none" w:sz="0" w:space="0" w:color="auto"/>
        <w:bottom w:val="none" w:sz="0" w:space="0" w:color="auto"/>
        <w:right w:val="none" w:sz="0" w:space="0" w:color="auto"/>
      </w:divBdr>
    </w:div>
    <w:div w:id="993416149">
      <w:bodyDiv w:val="1"/>
      <w:marLeft w:val="0"/>
      <w:marRight w:val="0"/>
      <w:marTop w:val="0"/>
      <w:marBottom w:val="0"/>
      <w:divBdr>
        <w:top w:val="none" w:sz="0" w:space="0" w:color="auto"/>
        <w:left w:val="none" w:sz="0" w:space="0" w:color="auto"/>
        <w:bottom w:val="none" w:sz="0" w:space="0" w:color="auto"/>
        <w:right w:val="none" w:sz="0" w:space="0" w:color="auto"/>
      </w:divBdr>
    </w:div>
    <w:div w:id="997808314">
      <w:bodyDiv w:val="1"/>
      <w:marLeft w:val="0"/>
      <w:marRight w:val="0"/>
      <w:marTop w:val="0"/>
      <w:marBottom w:val="0"/>
      <w:divBdr>
        <w:top w:val="none" w:sz="0" w:space="0" w:color="auto"/>
        <w:left w:val="none" w:sz="0" w:space="0" w:color="auto"/>
        <w:bottom w:val="none" w:sz="0" w:space="0" w:color="auto"/>
        <w:right w:val="none" w:sz="0" w:space="0" w:color="auto"/>
      </w:divBdr>
      <w:divsChild>
        <w:div w:id="1034186388">
          <w:marLeft w:val="0"/>
          <w:marRight w:val="0"/>
          <w:marTop w:val="0"/>
          <w:marBottom w:val="0"/>
          <w:divBdr>
            <w:top w:val="none" w:sz="0" w:space="0" w:color="auto"/>
            <w:left w:val="none" w:sz="0" w:space="0" w:color="auto"/>
            <w:bottom w:val="none" w:sz="0" w:space="0" w:color="auto"/>
            <w:right w:val="none" w:sz="0" w:space="0" w:color="auto"/>
          </w:divBdr>
          <w:divsChild>
            <w:div w:id="1962682005">
              <w:marLeft w:val="0"/>
              <w:marRight w:val="0"/>
              <w:marTop w:val="0"/>
              <w:marBottom w:val="0"/>
              <w:divBdr>
                <w:top w:val="none" w:sz="0" w:space="0" w:color="auto"/>
                <w:left w:val="none" w:sz="0" w:space="0" w:color="auto"/>
                <w:bottom w:val="none" w:sz="0" w:space="0" w:color="auto"/>
                <w:right w:val="none" w:sz="0" w:space="0" w:color="auto"/>
              </w:divBdr>
              <w:divsChild>
                <w:div w:id="3218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39535">
      <w:bodyDiv w:val="1"/>
      <w:marLeft w:val="0"/>
      <w:marRight w:val="0"/>
      <w:marTop w:val="0"/>
      <w:marBottom w:val="0"/>
      <w:divBdr>
        <w:top w:val="none" w:sz="0" w:space="0" w:color="auto"/>
        <w:left w:val="none" w:sz="0" w:space="0" w:color="auto"/>
        <w:bottom w:val="none" w:sz="0" w:space="0" w:color="auto"/>
        <w:right w:val="none" w:sz="0" w:space="0" w:color="auto"/>
      </w:divBdr>
    </w:div>
    <w:div w:id="1002784648">
      <w:bodyDiv w:val="1"/>
      <w:marLeft w:val="0"/>
      <w:marRight w:val="0"/>
      <w:marTop w:val="0"/>
      <w:marBottom w:val="0"/>
      <w:divBdr>
        <w:top w:val="none" w:sz="0" w:space="0" w:color="auto"/>
        <w:left w:val="none" w:sz="0" w:space="0" w:color="auto"/>
        <w:bottom w:val="none" w:sz="0" w:space="0" w:color="auto"/>
        <w:right w:val="none" w:sz="0" w:space="0" w:color="auto"/>
      </w:divBdr>
    </w:div>
    <w:div w:id="1016686849">
      <w:bodyDiv w:val="1"/>
      <w:marLeft w:val="0"/>
      <w:marRight w:val="0"/>
      <w:marTop w:val="0"/>
      <w:marBottom w:val="0"/>
      <w:divBdr>
        <w:top w:val="none" w:sz="0" w:space="0" w:color="auto"/>
        <w:left w:val="none" w:sz="0" w:space="0" w:color="auto"/>
        <w:bottom w:val="none" w:sz="0" w:space="0" w:color="auto"/>
        <w:right w:val="none" w:sz="0" w:space="0" w:color="auto"/>
      </w:divBdr>
    </w:div>
    <w:div w:id="1017577686">
      <w:bodyDiv w:val="1"/>
      <w:marLeft w:val="0"/>
      <w:marRight w:val="0"/>
      <w:marTop w:val="0"/>
      <w:marBottom w:val="0"/>
      <w:divBdr>
        <w:top w:val="none" w:sz="0" w:space="0" w:color="auto"/>
        <w:left w:val="none" w:sz="0" w:space="0" w:color="auto"/>
        <w:bottom w:val="none" w:sz="0" w:space="0" w:color="auto"/>
        <w:right w:val="none" w:sz="0" w:space="0" w:color="auto"/>
      </w:divBdr>
    </w:div>
    <w:div w:id="10211996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946">
          <w:marLeft w:val="360"/>
          <w:marRight w:val="0"/>
          <w:marTop w:val="200"/>
          <w:marBottom w:val="0"/>
          <w:divBdr>
            <w:top w:val="none" w:sz="0" w:space="0" w:color="auto"/>
            <w:left w:val="none" w:sz="0" w:space="0" w:color="auto"/>
            <w:bottom w:val="none" w:sz="0" w:space="0" w:color="auto"/>
            <w:right w:val="none" w:sz="0" w:space="0" w:color="auto"/>
          </w:divBdr>
        </w:div>
      </w:divsChild>
    </w:div>
    <w:div w:id="1030031245">
      <w:bodyDiv w:val="1"/>
      <w:marLeft w:val="0"/>
      <w:marRight w:val="0"/>
      <w:marTop w:val="0"/>
      <w:marBottom w:val="0"/>
      <w:divBdr>
        <w:top w:val="none" w:sz="0" w:space="0" w:color="auto"/>
        <w:left w:val="none" w:sz="0" w:space="0" w:color="auto"/>
        <w:bottom w:val="none" w:sz="0" w:space="0" w:color="auto"/>
        <w:right w:val="none" w:sz="0" w:space="0" w:color="auto"/>
      </w:divBdr>
    </w:div>
    <w:div w:id="1034422410">
      <w:bodyDiv w:val="1"/>
      <w:marLeft w:val="0"/>
      <w:marRight w:val="0"/>
      <w:marTop w:val="0"/>
      <w:marBottom w:val="0"/>
      <w:divBdr>
        <w:top w:val="none" w:sz="0" w:space="0" w:color="auto"/>
        <w:left w:val="none" w:sz="0" w:space="0" w:color="auto"/>
        <w:bottom w:val="none" w:sz="0" w:space="0" w:color="auto"/>
        <w:right w:val="none" w:sz="0" w:space="0" w:color="auto"/>
      </w:divBdr>
    </w:div>
    <w:div w:id="1042440301">
      <w:bodyDiv w:val="1"/>
      <w:marLeft w:val="0"/>
      <w:marRight w:val="0"/>
      <w:marTop w:val="0"/>
      <w:marBottom w:val="0"/>
      <w:divBdr>
        <w:top w:val="none" w:sz="0" w:space="0" w:color="auto"/>
        <w:left w:val="none" w:sz="0" w:space="0" w:color="auto"/>
        <w:bottom w:val="none" w:sz="0" w:space="0" w:color="auto"/>
        <w:right w:val="none" w:sz="0" w:space="0" w:color="auto"/>
      </w:divBdr>
    </w:div>
    <w:div w:id="1046948273">
      <w:bodyDiv w:val="1"/>
      <w:marLeft w:val="0"/>
      <w:marRight w:val="0"/>
      <w:marTop w:val="0"/>
      <w:marBottom w:val="0"/>
      <w:divBdr>
        <w:top w:val="none" w:sz="0" w:space="0" w:color="auto"/>
        <w:left w:val="none" w:sz="0" w:space="0" w:color="auto"/>
        <w:bottom w:val="none" w:sz="0" w:space="0" w:color="auto"/>
        <w:right w:val="none" w:sz="0" w:space="0" w:color="auto"/>
      </w:divBdr>
    </w:div>
    <w:div w:id="1064257687">
      <w:bodyDiv w:val="1"/>
      <w:marLeft w:val="0"/>
      <w:marRight w:val="0"/>
      <w:marTop w:val="0"/>
      <w:marBottom w:val="0"/>
      <w:divBdr>
        <w:top w:val="none" w:sz="0" w:space="0" w:color="auto"/>
        <w:left w:val="none" w:sz="0" w:space="0" w:color="auto"/>
        <w:bottom w:val="none" w:sz="0" w:space="0" w:color="auto"/>
        <w:right w:val="none" w:sz="0" w:space="0" w:color="auto"/>
      </w:divBdr>
    </w:div>
    <w:div w:id="1081638842">
      <w:bodyDiv w:val="1"/>
      <w:marLeft w:val="0"/>
      <w:marRight w:val="0"/>
      <w:marTop w:val="0"/>
      <w:marBottom w:val="0"/>
      <w:divBdr>
        <w:top w:val="none" w:sz="0" w:space="0" w:color="auto"/>
        <w:left w:val="none" w:sz="0" w:space="0" w:color="auto"/>
        <w:bottom w:val="none" w:sz="0" w:space="0" w:color="auto"/>
        <w:right w:val="none" w:sz="0" w:space="0" w:color="auto"/>
      </w:divBdr>
    </w:div>
    <w:div w:id="1089275043">
      <w:bodyDiv w:val="1"/>
      <w:marLeft w:val="0"/>
      <w:marRight w:val="0"/>
      <w:marTop w:val="0"/>
      <w:marBottom w:val="0"/>
      <w:divBdr>
        <w:top w:val="none" w:sz="0" w:space="0" w:color="auto"/>
        <w:left w:val="none" w:sz="0" w:space="0" w:color="auto"/>
        <w:bottom w:val="none" w:sz="0" w:space="0" w:color="auto"/>
        <w:right w:val="none" w:sz="0" w:space="0" w:color="auto"/>
      </w:divBdr>
    </w:div>
    <w:div w:id="1091506303">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sChild>
        <w:div w:id="804203805">
          <w:marLeft w:val="0"/>
          <w:marRight w:val="0"/>
          <w:marTop w:val="0"/>
          <w:marBottom w:val="0"/>
          <w:divBdr>
            <w:top w:val="none" w:sz="0" w:space="0" w:color="auto"/>
            <w:left w:val="none" w:sz="0" w:space="0" w:color="auto"/>
            <w:bottom w:val="none" w:sz="0" w:space="0" w:color="auto"/>
            <w:right w:val="none" w:sz="0" w:space="0" w:color="auto"/>
          </w:divBdr>
          <w:divsChild>
            <w:div w:id="26106594">
              <w:marLeft w:val="0"/>
              <w:marRight w:val="0"/>
              <w:marTop w:val="0"/>
              <w:marBottom w:val="0"/>
              <w:divBdr>
                <w:top w:val="none" w:sz="0" w:space="0" w:color="auto"/>
                <w:left w:val="none" w:sz="0" w:space="0" w:color="auto"/>
                <w:bottom w:val="none" w:sz="0" w:space="0" w:color="auto"/>
                <w:right w:val="none" w:sz="0" w:space="0" w:color="auto"/>
              </w:divBdr>
              <w:divsChild>
                <w:div w:id="20622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27880">
      <w:bodyDiv w:val="1"/>
      <w:marLeft w:val="0"/>
      <w:marRight w:val="0"/>
      <w:marTop w:val="0"/>
      <w:marBottom w:val="0"/>
      <w:divBdr>
        <w:top w:val="none" w:sz="0" w:space="0" w:color="auto"/>
        <w:left w:val="none" w:sz="0" w:space="0" w:color="auto"/>
        <w:bottom w:val="none" w:sz="0" w:space="0" w:color="auto"/>
        <w:right w:val="none" w:sz="0" w:space="0" w:color="auto"/>
      </w:divBdr>
    </w:div>
    <w:div w:id="1106266982">
      <w:bodyDiv w:val="1"/>
      <w:marLeft w:val="0"/>
      <w:marRight w:val="0"/>
      <w:marTop w:val="0"/>
      <w:marBottom w:val="0"/>
      <w:divBdr>
        <w:top w:val="none" w:sz="0" w:space="0" w:color="auto"/>
        <w:left w:val="none" w:sz="0" w:space="0" w:color="auto"/>
        <w:bottom w:val="none" w:sz="0" w:space="0" w:color="auto"/>
        <w:right w:val="none" w:sz="0" w:space="0" w:color="auto"/>
      </w:divBdr>
    </w:div>
    <w:div w:id="1106537162">
      <w:bodyDiv w:val="1"/>
      <w:marLeft w:val="0"/>
      <w:marRight w:val="0"/>
      <w:marTop w:val="0"/>
      <w:marBottom w:val="0"/>
      <w:divBdr>
        <w:top w:val="none" w:sz="0" w:space="0" w:color="auto"/>
        <w:left w:val="none" w:sz="0" w:space="0" w:color="auto"/>
        <w:bottom w:val="none" w:sz="0" w:space="0" w:color="auto"/>
        <w:right w:val="none" w:sz="0" w:space="0" w:color="auto"/>
      </w:divBdr>
    </w:div>
    <w:div w:id="1108546370">
      <w:bodyDiv w:val="1"/>
      <w:marLeft w:val="0"/>
      <w:marRight w:val="0"/>
      <w:marTop w:val="0"/>
      <w:marBottom w:val="0"/>
      <w:divBdr>
        <w:top w:val="none" w:sz="0" w:space="0" w:color="auto"/>
        <w:left w:val="none" w:sz="0" w:space="0" w:color="auto"/>
        <w:bottom w:val="none" w:sz="0" w:space="0" w:color="auto"/>
        <w:right w:val="none" w:sz="0" w:space="0" w:color="auto"/>
      </w:divBdr>
    </w:div>
    <w:div w:id="1120760360">
      <w:bodyDiv w:val="1"/>
      <w:marLeft w:val="0"/>
      <w:marRight w:val="0"/>
      <w:marTop w:val="0"/>
      <w:marBottom w:val="0"/>
      <w:divBdr>
        <w:top w:val="none" w:sz="0" w:space="0" w:color="auto"/>
        <w:left w:val="none" w:sz="0" w:space="0" w:color="auto"/>
        <w:bottom w:val="none" w:sz="0" w:space="0" w:color="auto"/>
        <w:right w:val="none" w:sz="0" w:space="0" w:color="auto"/>
      </w:divBdr>
    </w:div>
    <w:div w:id="1122191615">
      <w:bodyDiv w:val="1"/>
      <w:marLeft w:val="0"/>
      <w:marRight w:val="0"/>
      <w:marTop w:val="0"/>
      <w:marBottom w:val="0"/>
      <w:divBdr>
        <w:top w:val="none" w:sz="0" w:space="0" w:color="auto"/>
        <w:left w:val="none" w:sz="0" w:space="0" w:color="auto"/>
        <w:bottom w:val="none" w:sz="0" w:space="0" w:color="auto"/>
        <w:right w:val="none" w:sz="0" w:space="0" w:color="auto"/>
      </w:divBdr>
    </w:div>
    <w:div w:id="1125005057">
      <w:bodyDiv w:val="1"/>
      <w:marLeft w:val="0"/>
      <w:marRight w:val="0"/>
      <w:marTop w:val="0"/>
      <w:marBottom w:val="0"/>
      <w:divBdr>
        <w:top w:val="none" w:sz="0" w:space="0" w:color="auto"/>
        <w:left w:val="none" w:sz="0" w:space="0" w:color="auto"/>
        <w:bottom w:val="none" w:sz="0" w:space="0" w:color="auto"/>
        <w:right w:val="none" w:sz="0" w:space="0" w:color="auto"/>
      </w:divBdr>
    </w:div>
    <w:div w:id="1130512070">
      <w:bodyDiv w:val="1"/>
      <w:marLeft w:val="0"/>
      <w:marRight w:val="0"/>
      <w:marTop w:val="0"/>
      <w:marBottom w:val="0"/>
      <w:divBdr>
        <w:top w:val="none" w:sz="0" w:space="0" w:color="auto"/>
        <w:left w:val="none" w:sz="0" w:space="0" w:color="auto"/>
        <w:bottom w:val="none" w:sz="0" w:space="0" w:color="auto"/>
        <w:right w:val="none" w:sz="0" w:space="0" w:color="auto"/>
      </w:divBdr>
    </w:div>
    <w:div w:id="1134828522">
      <w:bodyDiv w:val="1"/>
      <w:marLeft w:val="0"/>
      <w:marRight w:val="0"/>
      <w:marTop w:val="0"/>
      <w:marBottom w:val="0"/>
      <w:divBdr>
        <w:top w:val="none" w:sz="0" w:space="0" w:color="auto"/>
        <w:left w:val="none" w:sz="0" w:space="0" w:color="auto"/>
        <w:bottom w:val="none" w:sz="0" w:space="0" w:color="auto"/>
        <w:right w:val="none" w:sz="0" w:space="0" w:color="auto"/>
      </w:divBdr>
    </w:div>
    <w:div w:id="1139689898">
      <w:bodyDiv w:val="1"/>
      <w:marLeft w:val="0"/>
      <w:marRight w:val="0"/>
      <w:marTop w:val="0"/>
      <w:marBottom w:val="0"/>
      <w:divBdr>
        <w:top w:val="none" w:sz="0" w:space="0" w:color="auto"/>
        <w:left w:val="none" w:sz="0" w:space="0" w:color="auto"/>
        <w:bottom w:val="none" w:sz="0" w:space="0" w:color="auto"/>
        <w:right w:val="none" w:sz="0" w:space="0" w:color="auto"/>
      </w:divBdr>
    </w:div>
    <w:div w:id="1148473821">
      <w:bodyDiv w:val="1"/>
      <w:marLeft w:val="0"/>
      <w:marRight w:val="0"/>
      <w:marTop w:val="0"/>
      <w:marBottom w:val="0"/>
      <w:divBdr>
        <w:top w:val="none" w:sz="0" w:space="0" w:color="auto"/>
        <w:left w:val="none" w:sz="0" w:space="0" w:color="auto"/>
        <w:bottom w:val="none" w:sz="0" w:space="0" w:color="auto"/>
        <w:right w:val="none" w:sz="0" w:space="0" w:color="auto"/>
      </w:divBdr>
    </w:div>
    <w:div w:id="1154026010">
      <w:bodyDiv w:val="1"/>
      <w:marLeft w:val="0"/>
      <w:marRight w:val="0"/>
      <w:marTop w:val="0"/>
      <w:marBottom w:val="0"/>
      <w:divBdr>
        <w:top w:val="none" w:sz="0" w:space="0" w:color="auto"/>
        <w:left w:val="none" w:sz="0" w:space="0" w:color="auto"/>
        <w:bottom w:val="none" w:sz="0" w:space="0" w:color="auto"/>
        <w:right w:val="none" w:sz="0" w:space="0" w:color="auto"/>
      </w:divBdr>
    </w:div>
    <w:div w:id="1156382806">
      <w:bodyDiv w:val="1"/>
      <w:marLeft w:val="0"/>
      <w:marRight w:val="0"/>
      <w:marTop w:val="0"/>
      <w:marBottom w:val="0"/>
      <w:divBdr>
        <w:top w:val="none" w:sz="0" w:space="0" w:color="auto"/>
        <w:left w:val="none" w:sz="0" w:space="0" w:color="auto"/>
        <w:bottom w:val="none" w:sz="0" w:space="0" w:color="auto"/>
        <w:right w:val="none" w:sz="0" w:space="0" w:color="auto"/>
      </w:divBdr>
    </w:div>
    <w:div w:id="1157041067">
      <w:bodyDiv w:val="1"/>
      <w:marLeft w:val="0"/>
      <w:marRight w:val="0"/>
      <w:marTop w:val="0"/>
      <w:marBottom w:val="0"/>
      <w:divBdr>
        <w:top w:val="none" w:sz="0" w:space="0" w:color="auto"/>
        <w:left w:val="none" w:sz="0" w:space="0" w:color="auto"/>
        <w:bottom w:val="none" w:sz="0" w:space="0" w:color="auto"/>
        <w:right w:val="none" w:sz="0" w:space="0" w:color="auto"/>
      </w:divBdr>
    </w:div>
    <w:div w:id="1166745908">
      <w:bodyDiv w:val="1"/>
      <w:marLeft w:val="0"/>
      <w:marRight w:val="0"/>
      <w:marTop w:val="0"/>
      <w:marBottom w:val="0"/>
      <w:divBdr>
        <w:top w:val="none" w:sz="0" w:space="0" w:color="auto"/>
        <w:left w:val="none" w:sz="0" w:space="0" w:color="auto"/>
        <w:bottom w:val="none" w:sz="0" w:space="0" w:color="auto"/>
        <w:right w:val="none" w:sz="0" w:space="0" w:color="auto"/>
      </w:divBdr>
      <w:divsChild>
        <w:div w:id="1462504201">
          <w:marLeft w:val="475"/>
          <w:marRight w:val="0"/>
          <w:marTop w:val="240"/>
          <w:marBottom w:val="240"/>
          <w:divBdr>
            <w:top w:val="none" w:sz="0" w:space="0" w:color="auto"/>
            <w:left w:val="none" w:sz="0" w:space="0" w:color="auto"/>
            <w:bottom w:val="none" w:sz="0" w:space="0" w:color="auto"/>
            <w:right w:val="none" w:sz="0" w:space="0" w:color="auto"/>
          </w:divBdr>
        </w:div>
        <w:div w:id="1132552142">
          <w:marLeft w:val="446"/>
          <w:marRight w:val="0"/>
          <w:marTop w:val="240"/>
          <w:marBottom w:val="240"/>
          <w:divBdr>
            <w:top w:val="none" w:sz="0" w:space="0" w:color="auto"/>
            <w:left w:val="none" w:sz="0" w:space="0" w:color="auto"/>
            <w:bottom w:val="none" w:sz="0" w:space="0" w:color="auto"/>
            <w:right w:val="none" w:sz="0" w:space="0" w:color="auto"/>
          </w:divBdr>
        </w:div>
        <w:div w:id="1603107777">
          <w:marLeft w:val="446"/>
          <w:marRight w:val="0"/>
          <w:marTop w:val="240"/>
          <w:marBottom w:val="240"/>
          <w:divBdr>
            <w:top w:val="none" w:sz="0" w:space="0" w:color="auto"/>
            <w:left w:val="none" w:sz="0" w:space="0" w:color="auto"/>
            <w:bottom w:val="none" w:sz="0" w:space="0" w:color="auto"/>
            <w:right w:val="none" w:sz="0" w:space="0" w:color="auto"/>
          </w:divBdr>
        </w:div>
        <w:div w:id="1737778248">
          <w:marLeft w:val="446"/>
          <w:marRight w:val="0"/>
          <w:marTop w:val="240"/>
          <w:marBottom w:val="240"/>
          <w:divBdr>
            <w:top w:val="none" w:sz="0" w:space="0" w:color="auto"/>
            <w:left w:val="none" w:sz="0" w:space="0" w:color="auto"/>
            <w:bottom w:val="none" w:sz="0" w:space="0" w:color="auto"/>
            <w:right w:val="none" w:sz="0" w:space="0" w:color="auto"/>
          </w:divBdr>
        </w:div>
        <w:div w:id="1953972040">
          <w:marLeft w:val="446"/>
          <w:marRight w:val="0"/>
          <w:marTop w:val="240"/>
          <w:marBottom w:val="240"/>
          <w:divBdr>
            <w:top w:val="none" w:sz="0" w:space="0" w:color="auto"/>
            <w:left w:val="none" w:sz="0" w:space="0" w:color="auto"/>
            <w:bottom w:val="none" w:sz="0" w:space="0" w:color="auto"/>
            <w:right w:val="none" w:sz="0" w:space="0" w:color="auto"/>
          </w:divBdr>
        </w:div>
      </w:divsChild>
    </w:div>
    <w:div w:id="1168861955">
      <w:bodyDiv w:val="1"/>
      <w:marLeft w:val="0"/>
      <w:marRight w:val="0"/>
      <w:marTop w:val="0"/>
      <w:marBottom w:val="0"/>
      <w:divBdr>
        <w:top w:val="none" w:sz="0" w:space="0" w:color="auto"/>
        <w:left w:val="none" w:sz="0" w:space="0" w:color="auto"/>
        <w:bottom w:val="none" w:sz="0" w:space="0" w:color="auto"/>
        <w:right w:val="none" w:sz="0" w:space="0" w:color="auto"/>
      </w:divBdr>
    </w:div>
    <w:div w:id="1178614348">
      <w:bodyDiv w:val="1"/>
      <w:marLeft w:val="0"/>
      <w:marRight w:val="0"/>
      <w:marTop w:val="0"/>
      <w:marBottom w:val="0"/>
      <w:divBdr>
        <w:top w:val="none" w:sz="0" w:space="0" w:color="auto"/>
        <w:left w:val="none" w:sz="0" w:space="0" w:color="auto"/>
        <w:bottom w:val="none" w:sz="0" w:space="0" w:color="auto"/>
        <w:right w:val="none" w:sz="0" w:space="0" w:color="auto"/>
      </w:divBdr>
    </w:div>
    <w:div w:id="1180042904">
      <w:bodyDiv w:val="1"/>
      <w:marLeft w:val="0"/>
      <w:marRight w:val="0"/>
      <w:marTop w:val="0"/>
      <w:marBottom w:val="0"/>
      <w:divBdr>
        <w:top w:val="none" w:sz="0" w:space="0" w:color="auto"/>
        <w:left w:val="none" w:sz="0" w:space="0" w:color="auto"/>
        <w:bottom w:val="none" w:sz="0" w:space="0" w:color="auto"/>
        <w:right w:val="none" w:sz="0" w:space="0" w:color="auto"/>
      </w:divBdr>
    </w:div>
    <w:div w:id="1180437886">
      <w:bodyDiv w:val="1"/>
      <w:marLeft w:val="0"/>
      <w:marRight w:val="0"/>
      <w:marTop w:val="0"/>
      <w:marBottom w:val="0"/>
      <w:divBdr>
        <w:top w:val="none" w:sz="0" w:space="0" w:color="auto"/>
        <w:left w:val="none" w:sz="0" w:space="0" w:color="auto"/>
        <w:bottom w:val="none" w:sz="0" w:space="0" w:color="auto"/>
        <w:right w:val="none" w:sz="0" w:space="0" w:color="auto"/>
      </w:divBdr>
    </w:div>
    <w:div w:id="1187716238">
      <w:bodyDiv w:val="1"/>
      <w:marLeft w:val="0"/>
      <w:marRight w:val="0"/>
      <w:marTop w:val="0"/>
      <w:marBottom w:val="0"/>
      <w:divBdr>
        <w:top w:val="none" w:sz="0" w:space="0" w:color="auto"/>
        <w:left w:val="none" w:sz="0" w:space="0" w:color="auto"/>
        <w:bottom w:val="none" w:sz="0" w:space="0" w:color="auto"/>
        <w:right w:val="none" w:sz="0" w:space="0" w:color="auto"/>
      </w:divBdr>
    </w:div>
    <w:div w:id="1193878114">
      <w:bodyDiv w:val="1"/>
      <w:marLeft w:val="0"/>
      <w:marRight w:val="0"/>
      <w:marTop w:val="0"/>
      <w:marBottom w:val="0"/>
      <w:divBdr>
        <w:top w:val="none" w:sz="0" w:space="0" w:color="auto"/>
        <w:left w:val="none" w:sz="0" w:space="0" w:color="auto"/>
        <w:bottom w:val="none" w:sz="0" w:space="0" w:color="auto"/>
        <w:right w:val="none" w:sz="0" w:space="0" w:color="auto"/>
      </w:divBdr>
    </w:div>
    <w:div w:id="1194808198">
      <w:bodyDiv w:val="1"/>
      <w:marLeft w:val="0"/>
      <w:marRight w:val="0"/>
      <w:marTop w:val="0"/>
      <w:marBottom w:val="0"/>
      <w:divBdr>
        <w:top w:val="none" w:sz="0" w:space="0" w:color="auto"/>
        <w:left w:val="none" w:sz="0" w:space="0" w:color="auto"/>
        <w:bottom w:val="none" w:sz="0" w:space="0" w:color="auto"/>
        <w:right w:val="none" w:sz="0" w:space="0" w:color="auto"/>
      </w:divBdr>
    </w:div>
    <w:div w:id="1196768040">
      <w:bodyDiv w:val="1"/>
      <w:marLeft w:val="0"/>
      <w:marRight w:val="0"/>
      <w:marTop w:val="0"/>
      <w:marBottom w:val="0"/>
      <w:divBdr>
        <w:top w:val="none" w:sz="0" w:space="0" w:color="auto"/>
        <w:left w:val="none" w:sz="0" w:space="0" w:color="auto"/>
        <w:bottom w:val="none" w:sz="0" w:space="0" w:color="auto"/>
        <w:right w:val="none" w:sz="0" w:space="0" w:color="auto"/>
      </w:divBdr>
    </w:div>
    <w:div w:id="1197934520">
      <w:bodyDiv w:val="1"/>
      <w:marLeft w:val="0"/>
      <w:marRight w:val="0"/>
      <w:marTop w:val="0"/>
      <w:marBottom w:val="0"/>
      <w:divBdr>
        <w:top w:val="none" w:sz="0" w:space="0" w:color="auto"/>
        <w:left w:val="none" w:sz="0" w:space="0" w:color="auto"/>
        <w:bottom w:val="none" w:sz="0" w:space="0" w:color="auto"/>
        <w:right w:val="none" w:sz="0" w:space="0" w:color="auto"/>
      </w:divBdr>
    </w:div>
    <w:div w:id="1209800273">
      <w:bodyDiv w:val="1"/>
      <w:marLeft w:val="0"/>
      <w:marRight w:val="0"/>
      <w:marTop w:val="0"/>
      <w:marBottom w:val="0"/>
      <w:divBdr>
        <w:top w:val="none" w:sz="0" w:space="0" w:color="auto"/>
        <w:left w:val="none" w:sz="0" w:space="0" w:color="auto"/>
        <w:bottom w:val="none" w:sz="0" w:space="0" w:color="auto"/>
        <w:right w:val="none" w:sz="0" w:space="0" w:color="auto"/>
      </w:divBdr>
    </w:div>
    <w:div w:id="1220437628">
      <w:bodyDiv w:val="1"/>
      <w:marLeft w:val="0"/>
      <w:marRight w:val="0"/>
      <w:marTop w:val="0"/>
      <w:marBottom w:val="0"/>
      <w:divBdr>
        <w:top w:val="none" w:sz="0" w:space="0" w:color="auto"/>
        <w:left w:val="none" w:sz="0" w:space="0" w:color="auto"/>
        <w:bottom w:val="none" w:sz="0" w:space="0" w:color="auto"/>
        <w:right w:val="none" w:sz="0" w:space="0" w:color="auto"/>
      </w:divBdr>
    </w:div>
    <w:div w:id="1223634592">
      <w:bodyDiv w:val="1"/>
      <w:marLeft w:val="0"/>
      <w:marRight w:val="0"/>
      <w:marTop w:val="0"/>
      <w:marBottom w:val="0"/>
      <w:divBdr>
        <w:top w:val="none" w:sz="0" w:space="0" w:color="auto"/>
        <w:left w:val="none" w:sz="0" w:space="0" w:color="auto"/>
        <w:bottom w:val="none" w:sz="0" w:space="0" w:color="auto"/>
        <w:right w:val="none" w:sz="0" w:space="0" w:color="auto"/>
      </w:divBdr>
    </w:div>
    <w:div w:id="1225680430">
      <w:bodyDiv w:val="1"/>
      <w:marLeft w:val="0"/>
      <w:marRight w:val="0"/>
      <w:marTop w:val="0"/>
      <w:marBottom w:val="0"/>
      <w:divBdr>
        <w:top w:val="none" w:sz="0" w:space="0" w:color="auto"/>
        <w:left w:val="none" w:sz="0" w:space="0" w:color="auto"/>
        <w:bottom w:val="none" w:sz="0" w:space="0" w:color="auto"/>
        <w:right w:val="none" w:sz="0" w:space="0" w:color="auto"/>
      </w:divBdr>
    </w:div>
    <w:div w:id="1226452194">
      <w:bodyDiv w:val="1"/>
      <w:marLeft w:val="0"/>
      <w:marRight w:val="0"/>
      <w:marTop w:val="0"/>
      <w:marBottom w:val="0"/>
      <w:divBdr>
        <w:top w:val="none" w:sz="0" w:space="0" w:color="auto"/>
        <w:left w:val="none" w:sz="0" w:space="0" w:color="auto"/>
        <w:bottom w:val="none" w:sz="0" w:space="0" w:color="auto"/>
        <w:right w:val="none" w:sz="0" w:space="0" w:color="auto"/>
      </w:divBdr>
    </w:div>
    <w:div w:id="1232157532">
      <w:bodyDiv w:val="1"/>
      <w:marLeft w:val="0"/>
      <w:marRight w:val="0"/>
      <w:marTop w:val="0"/>
      <w:marBottom w:val="0"/>
      <w:divBdr>
        <w:top w:val="none" w:sz="0" w:space="0" w:color="auto"/>
        <w:left w:val="none" w:sz="0" w:space="0" w:color="auto"/>
        <w:bottom w:val="none" w:sz="0" w:space="0" w:color="auto"/>
        <w:right w:val="none" w:sz="0" w:space="0" w:color="auto"/>
      </w:divBdr>
    </w:div>
    <w:div w:id="1235504981">
      <w:bodyDiv w:val="1"/>
      <w:marLeft w:val="0"/>
      <w:marRight w:val="0"/>
      <w:marTop w:val="0"/>
      <w:marBottom w:val="0"/>
      <w:divBdr>
        <w:top w:val="none" w:sz="0" w:space="0" w:color="auto"/>
        <w:left w:val="none" w:sz="0" w:space="0" w:color="auto"/>
        <w:bottom w:val="none" w:sz="0" w:space="0" w:color="auto"/>
        <w:right w:val="none" w:sz="0" w:space="0" w:color="auto"/>
      </w:divBdr>
      <w:divsChild>
        <w:div w:id="2023896669">
          <w:marLeft w:val="0"/>
          <w:marRight w:val="0"/>
          <w:marTop w:val="0"/>
          <w:marBottom w:val="0"/>
          <w:divBdr>
            <w:top w:val="none" w:sz="0" w:space="0" w:color="auto"/>
            <w:left w:val="none" w:sz="0" w:space="0" w:color="auto"/>
            <w:bottom w:val="none" w:sz="0" w:space="0" w:color="auto"/>
            <w:right w:val="none" w:sz="0" w:space="0" w:color="auto"/>
          </w:divBdr>
        </w:div>
        <w:div w:id="523204157">
          <w:marLeft w:val="0"/>
          <w:marRight w:val="0"/>
          <w:marTop w:val="0"/>
          <w:marBottom w:val="0"/>
          <w:divBdr>
            <w:top w:val="none" w:sz="0" w:space="0" w:color="auto"/>
            <w:left w:val="none" w:sz="0" w:space="0" w:color="auto"/>
            <w:bottom w:val="none" w:sz="0" w:space="0" w:color="auto"/>
            <w:right w:val="none" w:sz="0" w:space="0" w:color="auto"/>
          </w:divBdr>
        </w:div>
        <w:div w:id="945230774">
          <w:marLeft w:val="0"/>
          <w:marRight w:val="0"/>
          <w:marTop w:val="0"/>
          <w:marBottom w:val="0"/>
          <w:divBdr>
            <w:top w:val="none" w:sz="0" w:space="0" w:color="auto"/>
            <w:left w:val="none" w:sz="0" w:space="0" w:color="auto"/>
            <w:bottom w:val="none" w:sz="0" w:space="0" w:color="auto"/>
            <w:right w:val="none" w:sz="0" w:space="0" w:color="auto"/>
          </w:divBdr>
        </w:div>
      </w:divsChild>
    </w:div>
    <w:div w:id="1238898107">
      <w:bodyDiv w:val="1"/>
      <w:marLeft w:val="0"/>
      <w:marRight w:val="0"/>
      <w:marTop w:val="0"/>
      <w:marBottom w:val="0"/>
      <w:divBdr>
        <w:top w:val="none" w:sz="0" w:space="0" w:color="auto"/>
        <w:left w:val="none" w:sz="0" w:space="0" w:color="auto"/>
        <w:bottom w:val="none" w:sz="0" w:space="0" w:color="auto"/>
        <w:right w:val="none" w:sz="0" w:space="0" w:color="auto"/>
      </w:divBdr>
    </w:div>
    <w:div w:id="1244410811">
      <w:bodyDiv w:val="1"/>
      <w:marLeft w:val="0"/>
      <w:marRight w:val="0"/>
      <w:marTop w:val="0"/>
      <w:marBottom w:val="0"/>
      <w:divBdr>
        <w:top w:val="none" w:sz="0" w:space="0" w:color="auto"/>
        <w:left w:val="none" w:sz="0" w:space="0" w:color="auto"/>
        <w:bottom w:val="none" w:sz="0" w:space="0" w:color="auto"/>
        <w:right w:val="none" w:sz="0" w:space="0" w:color="auto"/>
      </w:divBdr>
      <w:divsChild>
        <w:div w:id="973291039">
          <w:marLeft w:val="225"/>
          <w:marRight w:val="225"/>
          <w:marTop w:val="0"/>
          <w:marBottom w:val="0"/>
          <w:divBdr>
            <w:top w:val="none" w:sz="0" w:space="0" w:color="auto"/>
            <w:left w:val="none" w:sz="0" w:space="0" w:color="auto"/>
            <w:bottom w:val="none" w:sz="0" w:space="0" w:color="auto"/>
            <w:right w:val="none" w:sz="0" w:space="0" w:color="auto"/>
          </w:divBdr>
          <w:divsChild>
            <w:div w:id="1585870524">
              <w:marLeft w:val="-225"/>
              <w:marRight w:val="-225"/>
              <w:marTop w:val="0"/>
              <w:marBottom w:val="0"/>
              <w:divBdr>
                <w:top w:val="none" w:sz="0" w:space="0" w:color="auto"/>
                <w:left w:val="none" w:sz="0" w:space="0" w:color="auto"/>
                <w:bottom w:val="none" w:sz="0" w:space="0" w:color="auto"/>
                <w:right w:val="none" w:sz="0" w:space="0" w:color="auto"/>
              </w:divBdr>
              <w:divsChild>
                <w:div w:id="609314285">
                  <w:marLeft w:val="2375"/>
                  <w:marRight w:val="0"/>
                  <w:marTop w:val="0"/>
                  <w:marBottom w:val="0"/>
                  <w:divBdr>
                    <w:top w:val="none" w:sz="0" w:space="0" w:color="auto"/>
                    <w:left w:val="none" w:sz="0" w:space="0" w:color="auto"/>
                    <w:bottom w:val="none" w:sz="0" w:space="0" w:color="auto"/>
                    <w:right w:val="none" w:sz="0" w:space="0" w:color="auto"/>
                  </w:divBdr>
                </w:div>
              </w:divsChild>
            </w:div>
            <w:div w:id="1535264086">
              <w:marLeft w:val="-225"/>
              <w:marRight w:val="-225"/>
              <w:marTop w:val="0"/>
              <w:marBottom w:val="0"/>
              <w:divBdr>
                <w:top w:val="none" w:sz="0" w:space="0" w:color="auto"/>
                <w:left w:val="none" w:sz="0" w:space="0" w:color="auto"/>
                <w:bottom w:val="none" w:sz="0" w:space="0" w:color="auto"/>
                <w:right w:val="none" w:sz="0" w:space="0" w:color="auto"/>
              </w:divBdr>
            </w:div>
            <w:div w:id="911935638">
              <w:marLeft w:val="-225"/>
              <w:marRight w:val="-225"/>
              <w:marTop w:val="0"/>
              <w:marBottom w:val="0"/>
              <w:divBdr>
                <w:top w:val="none" w:sz="0" w:space="0" w:color="auto"/>
                <w:left w:val="none" w:sz="0" w:space="0" w:color="auto"/>
                <w:bottom w:val="none" w:sz="0" w:space="0" w:color="auto"/>
                <w:right w:val="none" w:sz="0" w:space="0" w:color="auto"/>
              </w:divBdr>
              <w:divsChild>
                <w:div w:id="318269989">
                  <w:marLeft w:val="1187"/>
                  <w:marRight w:val="0"/>
                  <w:marTop w:val="0"/>
                  <w:marBottom w:val="0"/>
                  <w:divBdr>
                    <w:top w:val="none" w:sz="0" w:space="0" w:color="auto"/>
                    <w:left w:val="none" w:sz="0" w:space="0" w:color="auto"/>
                    <w:bottom w:val="none" w:sz="0" w:space="0" w:color="auto"/>
                    <w:right w:val="none" w:sz="0" w:space="0" w:color="auto"/>
                  </w:divBdr>
                </w:div>
              </w:divsChild>
            </w:div>
            <w:div w:id="1070614205">
              <w:marLeft w:val="-225"/>
              <w:marRight w:val="-225"/>
              <w:marTop w:val="0"/>
              <w:marBottom w:val="0"/>
              <w:divBdr>
                <w:top w:val="none" w:sz="0" w:space="0" w:color="auto"/>
                <w:left w:val="none" w:sz="0" w:space="0" w:color="auto"/>
                <w:bottom w:val="none" w:sz="0" w:space="0" w:color="auto"/>
                <w:right w:val="none" w:sz="0" w:space="0" w:color="auto"/>
              </w:divBdr>
            </w:div>
            <w:div w:id="51927753">
              <w:marLeft w:val="-225"/>
              <w:marRight w:val="-225"/>
              <w:marTop w:val="0"/>
              <w:marBottom w:val="0"/>
              <w:divBdr>
                <w:top w:val="none" w:sz="0" w:space="0" w:color="auto"/>
                <w:left w:val="none" w:sz="0" w:space="0" w:color="auto"/>
                <w:bottom w:val="none" w:sz="0" w:space="0" w:color="auto"/>
                <w:right w:val="none" w:sz="0" w:space="0" w:color="auto"/>
              </w:divBdr>
            </w:div>
            <w:div w:id="1564102123">
              <w:marLeft w:val="-225"/>
              <w:marRight w:val="-225"/>
              <w:marTop w:val="0"/>
              <w:marBottom w:val="0"/>
              <w:divBdr>
                <w:top w:val="none" w:sz="0" w:space="0" w:color="auto"/>
                <w:left w:val="none" w:sz="0" w:space="0" w:color="auto"/>
                <w:bottom w:val="none" w:sz="0" w:space="0" w:color="auto"/>
                <w:right w:val="none" w:sz="0" w:space="0" w:color="auto"/>
              </w:divBdr>
              <w:divsChild>
                <w:div w:id="2090031903">
                  <w:marLeft w:val="1187"/>
                  <w:marRight w:val="0"/>
                  <w:marTop w:val="0"/>
                  <w:marBottom w:val="0"/>
                  <w:divBdr>
                    <w:top w:val="none" w:sz="0" w:space="0" w:color="auto"/>
                    <w:left w:val="none" w:sz="0" w:space="0" w:color="auto"/>
                    <w:bottom w:val="none" w:sz="0" w:space="0" w:color="auto"/>
                    <w:right w:val="none" w:sz="0" w:space="0" w:color="auto"/>
                  </w:divBdr>
                </w:div>
              </w:divsChild>
            </w:div>
            <w:div w:id="942802569">
              <w:marLeft w:val="-225"/>
              <w:marRight w:val="-225"/>
              <w:marTop w:val="0"/>
              <w:marBottom w:val="495"/>
              <w:divBdr>
                <w:top w:val="none" w:sz="0" w:space="0" w:color="auto"/>
                <w:left w:val="none" w:sz="0" w:space="0" w:color="auto"/>
                <w:bottom w:val="none" w:sz="0" w:space="0" w:color="auto"/>
                <w:right w:val="none" w:sz="0" w:space="0" w:color="auto"/>
              </w:divBdr>
            </w:div>
          </w:divsChild>
        </w:div>
      </w:divsChild>
    </w:div>
    <w:div w:id="1247808521">
      <w:bodyDiv w:val="1"/>
      <w:marLeft w:val="0"/>
      <w:marRight w:val="0"/>
      <w:marTop w:val="0"/>
      <w:marBottom w:val="0"/>
      <w:divBdr>
        <w:top w:val="none" w:sz="0" w:space="0" w:color="auto"/>
        <w:left w:val="none" w:sz="0" w:space="0" w:color="auto"/>
        <w:bottom w:val="none" w:sz="0" w:space="0" w:color="auto"/>
        <w:right w:val="none" w:sz="0" w:space="0" w:color="auto"/>
      </w:divBdr>
    </w:div>
    <w:div w:id="1250696065">
      <w:bodyDiv w:val="1"/>
      <w:marLeft w:val="0"/>
      <w:marRight w:val="0"/>
      <w:marTop w:val="0"/>
      <w:marBottom w:val="0"/>
      <w:divBdr>
        <w:top w:val="none" w:sz="0" w:space="0" w:color="auto"/>
        <w:left w:val="none" w:sz="0" w:space="0" w:color="auto"/>
        <w:bottom w:val="none" w:sz="0" w:space="0" w:color="auto"/>
        <w:right w:val="none" w:sz="0" w:space="0" w:color="auto"/>
      </w:divBdr>
    </w:div>
    <w:div w:id="1261140233">
      <w:bodyDiv w:val="1"/>
      <w:marLeft w:val="0"/>
      <w:marRight w:val="0"/>
      <w:marTop w:val="0"/>
      <w:marBottom w:val="0"/>
      <w:divBdr>
        <w:top w:val="none" w:sz="0" w:space="0" w:color="auto"/>
        <w:left w:val="none" w:sz="0" w:space="0" w:color="auto"/>
        <w:bottom w:val="none" w:sz="0" w:space="0" w:color="auto"/>
        <w:right w:val="none" w:sz="0" w:space="0" w:color="auto"/>
      </w:divBdr>
      <w:divsChild>
        <w:div w:id="2016687061">
          <w:marLeft w:val="0"/>
          <w:marRight w:val="0"/>
          <w:marTop w:val="0"/>
          <w:marBottom w:val="0"/>
          <w:divBdr>
            <w:top w:val="none" w:sz="0" w:space="0" w:color="auto"/>
            <w:left w:val="none" w:sz="0" w:space="0" w:color="auto"/>
            <w:bottom w:val="none" w:sz="0" w:space="0" w:color="auto"/>
            <w:right w:val="none" w:sz="0" w:space="0" w:color="auto"/>
          </w:divBdr>
        </w:div>
        <w:div w:id="2123499544">
          <w:marLeft w:val="0"/>
          <w:marRight w:val="0"/>
          <w:marTop w:val="0"/>
          <w:marBottom w:val="0"/>
          <w:divBdr>
            <w:top w:val="none" w:sz="0" w:space="0" w:color="auto"/>
            <w:left w:val="none" w:sz="0" w:space="0" w:color="auto"/>
            <w:bottom w:val="none" w:sz="0" w:space="0" w:color="auto"/>
            <w:right w:val="none" w:sz="0" w:space="0" w:color="auto"/>
          </w:divBdr>
        </w:div>
        <w:div w:id="240336684">
          <w:marLeft w:val="0"/>
          <w:marRight w:val="0"/>
          <w:marTop w:val="0"/>
          <w:marBottom w:val="0"/>
          <w:divBdr>
            <w:top w:val="none" w:sz="0" w:space="0" w:color="auto"/>
            <w:left w:val="none" w:sz="0" w:space="0" w:color="auto"/>
            <w:bottom w:val="none" w:sz="0" w:space="0" w:color="auto"/>
            <w:right w:val="none" w:sz="0" w:space="0" w:color="auto"/>
          </w:divBdr>
        </w:div>
        <w:div w:id="460005223">
          <w:marLeft w:val="0"/>
          <w:marRight w:val="0"/>
          <w:marTop w:val="0"/>
          <w:marBottom w:val="0"/>
          <w:divBdr>
            <w:top w:val="none" w:sz="0" w:space="0" w:color="auto"/>
            <w:left w:val="none" w:sz="0" w:space="0" w:color="auto"/>
            <w:bottom w:val="none" w:sz="0" w:space="0" w:color="auto"/>
            <w:right w:val="none" w:sz="0" w:space="0" w:color="auto"/>
          </w:divBdr>
        </w:div>
      </w:divsChild>
    </w:div>
    <w:div w:id="1269972950">
      <w:bodyDiv w:val="1"/>
      <w:marLeft w:val="0"/>
      <w:marRight w:val="0"/>
      <w:marTop w:val="0"/>
      <w:marBottom w:val="0"/>
      <w:divBdr>
        <w:top w:val="none" w:sz="0" w:space="0" w:color="auto"/>
        <w:left w:val="none" w:sz="0" w:space="0" w:color="auto"/>
        <w:bottom w:val="none" w:sz="0" w:space="0" w:color="auto"/>
        <w:right w:val="none" w:sz="0" w:space="0" w:color="auto"/>
      </w:divBdr>
    </w:div>
    <w:div w:id="1298998271">
      <w:bodyDiv w:val="1"/>
      <w:marLeft w:val="0"/>
      <w:marRight w:val="0"/>
      <w:marTop w:val="0"/>
      <w:marBottom w:val="0"/>
      <w:divBdr>
        <w:top w:val="none" w:sz="0" w:space="0" w:color="auto"/>
        <w:left w:val="none" w:sz="0" w:space="0" w:color="auto"/>
        <w:bottom w:val="none" w:sz="0" w:space="0" w:color="auto"/>
        <w:right w:val="none" w:sz="0" w:space="0" w:color="auto"/>
      </w:divBdr>
    </w:div>
    <w:div w:id="1300266815">
      <w:bodyDiv w:val="1"/>
      <w:marLeft w:val="0"/>
      <w:marRight w:val="0"/>
      <w:marTop w:val="0"/>
      <w:marBottom w:val="0"/>
      <w:divBdr>
        <w:top w:val="none" w:sz="0" w:space="0" w:color="auto"/>
        <w:left w:val="none" w:sz="0" w:space="0" w:color="auto"/>
        <w:bottom w:val="none" w:sz="0" w:space="0" w:color="auto"/>
        <w:right w:val="none" w:sz="0" w:space="0" w:color="auto"/>
      </w:divBdr>
    </w:div>
    <w:div w:id="1301959601">
      <w:bodyDiv w:val="1"/>
      <w:marLeft w:val="0"/>
      <w:marRight w:val="0"/>
      <w:marTop w:val="0"/>
      <w:marBottom w:val="0"/>
      <w:divBdr>
        <w:top w:val="none" w:sz="0" w:space="0" w:color="auto"/>
        <w:left w:val="none" w:sz="0" w:space="0" w:color="auto"/>
        <w:bottom w:val="none" w:sz="0" w:space="0" w:color="auto"/>
        <w:right w:val="none" w:sz="0" w:space="0" w:color="auto"/>
      </w:divBdr>
    </w:div>
    <w:div w:id="1308626002">
      <w:bodyDiv w:val="1"/>
      <w:marLeft w:val="0"/>
      <w:marRight w:val="0"/>
      <w:marTop w:val="0"/>
      <w:marBottom w:val="0"/>
      <w:divBdr>
        <w:top w:val="none" w:sz="0" w:space="0" w:color="auto"/>
        <w:left w:val="none" w:sz="0" w:space="0" w:color="auto"/>
        <w:bottom w:val="none" w:sz="0" w:space="0" w:color="auto"/>
        <w:right w:val="none" w:sz="0" w:space="0" w:color="auto"/>
      </w:divBdr>
    </w:div>
    <w:div w:id="1312061499">
      <w:bodyDiv w:val="1"/>
      <w:marLeft w:val="0"/>
      <w:marRight w:val="0"/>
      <w:marTop w:val="0"/>
      <w:marBottom w:val="0"/>
      <w:divBdr>
        <w:top w:val="none" w:sz="0" w:space="0" w:color="auto"/>
        <w:left w:val="none" w:sz="0" w:space="0" w:color="auto"/>
        <w:bottom w:val="none" w:sz="0" w:space="0" w:color="auto"/>
        <w:right w:val="none" w:sz="0" w:space="0" w:color="auto"/>
      </w:divBdr>
    </w:div>
    <w:div w:id="1315331678">
      <w:bodyDiv w:val="1"/>
      <w:marLeft w:val="0"/>
      <w:marRight w:val="0"/>
      <w:marTop w:val="0"/>
      <w:marBottom w:val="0"/>
      <w:divBdr>
        <w:top w:val="none" w:sz="0" w:space="0" w:color="auto"/>
        <w:left w:val="none" w:sz="0" w:space="0" w:color="auto"/>
        <w:bottom w:val="none" w:sz="0" w:space="0" w:color="auto"/>
        <w:right w:val="none" w:sz="0" w:space="0" w:color="auto"/>
      </w:divBdr>
    </w:div>
    <w:div w:id="1315373678">
      <w:bodyDiv w:val="1"/>
      <w:marLeft w:val="0"/>
      <w:marRight w:val="0"/>
      <w:marTop w:val="0"/>
      <w:marBottom w:val="0"/>
      <w:divBdr>
        <w:top w:val="none" w:sz="0" w:space="0" w:color="auto"/>
        <w:left w:val="none" w:sz="0" w:space="0" w:color="auto"/>
        <w:bottom w:val="none" w:sz="0" w:space="0" w:color="auto"/>
        <w:right w:val="none" w:sz="0" w:space="0" w:color="auto"/>
      </w:divBdr>
      <w:divsChild>
        <w:div w:id="342440412">
          <w:marLeft w:val="0"/>
          <w:marRight w:val="0"/>
          <w:marTop w:val="0"/>
          <w:marBottom w:val="0"/>
          <w:divBdr>
            <w:top w:val="none" w:sz="0" w:space="0" w:color="auto"/>
            <w:left w:val="none" w:sz="0" w:space="0" w:color="auto"/>
            <w:bottom w:val="none" w:sz="0" w:space="0" w:color="auto"/>
            <w:right w:val="none" w:sz="0" w:space="0" w:color="auto"/>
          </w:divBdr>
        </w:div>
      </w:divsChild>
    </w:div>
    <w:div w:id="1319382936">
      <w:bodyDiv w:val="1"/>
      <w:marLeft w:val="0"/>
      <w:marRight w:val="0"/>
      <w:marTop w:val="0"/>
      <w:marBottom w:val="0"/>
      <w:divBdr>
        <w:top w:val="none" w:sz="0" w:space="0" w:color="auto"/>
        <w:left w:val="none" w:sz="0" w:space="0" w:color="auto"/>
        <w:bottom w:val="none" w:sz="0" w:space="0" w:color="auto"/>
        <w:right w:val="none" w:sz="0" w:space="0" w:color="auto"/>
      </w:divBdr>
      <w:divsChild>
        <w:div w:id="1182469440">
          <w:marLeft w:val="0"/>
          <w:marRight w:val="0"/>
          <w:marTop w:val="0"/>
          <w:marBottom w:val="0"/>
          <w:divBdr>
            <w:top w:val="none" w:sz="0" w:space="0" w:color="auto"/>
            <w:left w:val="none" w:sz="0" w:space="0" w:color="auto"/>
            <w:bottom w:val="none" w:sz="0" w:space="0" w:color="auto"/>
            <w:right w:val="none" w:sz="0" w:space="0" w:color="auto"/>
          </w:divBdr>
          <w:divsChild>
            <w:div w:id="1016468896">
              <w:marLeft w:val="0"/>
              <w:marRight w:val="0"/>
              <w:marTop w:val="0"/>
              <w:marBottom w:val="0"/>
              <w:divBdr>
                <w:top w:val="none" w:sz="0" w:space="0" w:color="auto"/>
                <w:left w:val="none" w:sz="0" w:space="0" w:color="auto"/>
                <w:bottom w:val="none" w:sz="0" w:space="0" w:color="auto"/>
                <w:right w:val="none" w:sz="0" w:space="0" w:color="auto"/>
              </w:divBdr>
              <w:divsChild>
                <w:div w:id="630281403">
                  <w:marLeft w:val="0"/>
                  <w:marRight w:val="0"/>
                  <w:marTop w:val="0"/>
                  <w:marBottom w:val="0"/>
                  <w:divBdr>
                    <w:top w:val="none" w:sz="0" w:space="0" w:color="auto"/>
                    <w:left w:val="none" w:sz="0" w:space="0" w:color="auto"/>
                    <w:bottom w:val="none" w:sz="0" w:space="0" w:color="auto"/>
                    <w:right w:val="none" w:sz="0" w:space="0" w:color="auto"/>
                  </w:divBdr>
                </w:div>
              </w:divsChild>
            </w:div>
            <w:div w:id="754673395">
              <w:marLeft w:val="0"/>
              <w:marRight w:val="0"/>
              <w:marTop w:val="0"/>
              <w:marBottom w:val="0"/>
              <w:divBdr>
                <w:top w:val="none" w:sz="0" w:space="0" w:color="auto"/>
                <w:left w:val="none" w:sz="0" w:space="0" w:color="auto"/>
                <w:bottom w:val="none" w:sz="0" w:space="0" w:color="auto"/>
                <w:right w:val="none" w:sz="0" w:space="0" w:color="auto"/>
              </w:divBdr>
              <w:divsChild>
                <w:div w:id="864446485">
                  <w:marLeft w:val="0"/>
                  <w:marRight w:val="0"/>
                  <w:marTop w:val="0"/>
                  <w:marBottom w:val="0"/>
                  <w:divBdr>
                    <w:top w:val="none" w:sz="0" w:space="0" w:color="auto"/>
                    <w:left w:val="none" w:sz="0" w:space="0" w:color="auto"/>
                    <w:bottom w:val="none" w:sz="0" w:space="0" w:color="auto"/>
                    <w:right w:val="none" w:sz="0" w:space="0" w:color="auto"/>
                  </w:divBdr>
                </w:div>
                <w:div w:id="286089617">
                  <w:marLeft w:val="0"/>
                  <w:marRight w:val="0"/>
                  <w:marTop w:val="0"/>
                  <w:marBottom w:val="0"/>
                  <w:divBdr>
                    <w:top w:val="none" w:sz="0" w:space="0" w:color="auto"/>
                    <w:left w:val="none" w:sz="0" w:space="0" w:color="auto"/>
                    <w:bottom w:val="none" w:sz="0" w:space="0" w:color="auto"/>
                    <w:right w:val="none" w:sz="0" w:space="0" w:color="auto"/>
                  </w:divBdr>
                </w:div>
              </w:divsChild>
            </w:div>
            <w:div w:id="2050909726">
              <w:marLeft w:val="0"/>
              <w:marRight w:val="0"/>
              <w:marTop w:val="0"/>
              <w:marBottom w:val="0"/>
              <w:divBdr>
                <w:top w:val="none" w:sz="0" w:space="0" w:color="auto"/>
                <w:left w:val="none" w:sz="0" w:space="0" w:color="auto"/>
                <w:bottom w:val="none" w:sz="0" w:space="0" w:color="auto"/>
                <w:right w:val="none" w:sz="0" w:space="0" w:color="auto"/>
              </w:divBdr>
              <w:divsChild>
                <w:div w:id="511920506">
                  <w:marLeft w:val="0"/>
                  <w:marRight w:val="0"/>
                  <w:marTop w:val="0"/>
                  <w:marBottom w:val="0"/>
                  <w:divBdr>
                    <w:top w:val="none" w:sz="0" w:space="0" w:color="auto"/>
                    <w:left w:val="none" w:sz="0" w:space="0" w:color="auto"/>
                    <w:bottom w:val="none" w:sz="0" w:space="0" w:color="auto"/>
                    <w:right w:val="none" w:sz="0" w:space="0" w:color="auto"/>
                  </w:divBdr>
                </w:div>
              </w:divsChild>
            </w:div>
            <w:div w:id="863904746">
              <w:marLeft w:val="0"/>
              <w:marRight w:val="0"/>
              <w:marTop w:val="0"/>
              <w:marBottom w:val="0"/>
              <w:divBdr>
                <w:top w:val="none" w:sz="0" w:space="0" w:color="auto"/>
                <w:left w:val="none" w:sz="0" w:space="0" w:color="auto"/>
                <w:bottom w:val="none" w:sz="0" w:space="0" w:color="auto"/>
                <w:right w:val="none" w:sz="0" w:space="0" w:color="auto"/>
              </w:divBdr>
              <w:divsChild>
                <w:div w:id="647898953">
                  <w:marLeft w:val="0"/>
                  <w:marRight w:val="0"/>
                  <w:marTop w:val="0"/>
                  <w:marBottom w:val="0"/>
                  <w:divBdr>
                    <w:top w:val="none" w:sz="0" w:space="0" w:color="auto"/>
                    <w:left w:val="none" w:sz="0" w:space="0" w:color="auto"/>
                    <w:bottom w:val="none" w:sz="0" w:space="0" w:color="auto"/>
                    <w:right w:val="none" w:sz="0" w:space="0" w:color="auto"/>
                  </w:divBdr>
                </w:div>
              </w:divsChild>
            </w:div>
            <w:div w:id="2125223982">
              <w:marLeft w:val="0"/>
              <w:marRight w:val="0"/>
              <w:marTop w:val="0"/>
              <w:marBottom w:val="0"/>
              <w:divBdr>
                <w:top w:val="none" w:sz="0" w:space="0" w:color="auto"/>
                <w:left w:val="none" w:sz="0" w:space="0" w:color="auto"/>
                <w:bottom w:val="none" w:sz="0" w:space="0" w:color="auto"/>
                <w:right w:val="none" w:sz="0" w:space="0" w:color="auto"/>
              </w:divBdr>
              <w:divsChild>
                <w:div w:id="1342318948">
                  <w:marLeft w:val="0"/>
                  <w:marRight w:val="0"/>
                  <w:marTop w:val="0"/>
                  <w:marBottom w:val="0"/>
                  <w:divBdr>
                    <w:top w:val="none" w:sz="0" w:space="0" w:color="auto"/>
                    <w:left w:val="none" w:sz="0" w:space="0" w:color="auto"/>
                    <w:bottom w:val="none" w:sz="0" w:space="0" w:color="auto"/>
                    <w:right w:val="none" w:sz="0" w:space="0" w:color="auto"/>
                  </w:divBdr>
                </w:div>
              </w:divsChild>
            </w:div>
            <w:div w:id="1465275328">
              <w:marLeft w:val="0"/>
              <w:marRight w:val="0"/>
              <w:marTop w:val="0"/>
              <w:marBottom w:val="0"/>
              <w:divBdr>
                <w:top w:val="none" w:sz="0" w:space="0" w:color="auto"/>
                <w:left w:val="none" w:sz="0" w:space="0" w:color="auto"/>
                <w:bottom w:val="none" w:sz="0" w:space="0" w:color="auto"/>
                <w:right w:val="none" w:sz="0" w:space="0" w:color="auto"/>
              </w:divBdr>
              <w:divsChild>
                <w:div w:id="2018918940">
                  <w:marLeft w:val="0"/>
                  <w:marRight w:val="0"/>
                  <w:marTop w:val="0"/>
                  <w:marBottom w:val="0"/>
                  <w:divBdr>
                    <w:top w:val="none" w:sz="0" w:space="0" w:color="auto"/>
                    <w:left w:val="none" w:sz="0" w:space="0" w:color="auto"/>
                    <w:bottom w:val="none" w:sz="0" w:space="0" w:color="auto"/>
                    <w:right w:val="none" w:sz="0" w:space="0" w:color="auto"/>
                  </w:divBdr>
                </w:div>
              </w:divsChild>
            </w:div>
            <w:div w:id="478420208">
              <w:marLeft w:val="0"/>
              <w:marRight w:val="0"/>
              <w:marTop w:val="0"/>
              <w:marBottom w:val="0"/>
              <w:divBdr>
                <w:top w:val="none" w:sz="0" w:space="0" w:color="auto"/>
                <w:left w:val="none" w:sz="0" w:space="0" w:color="auto"/>
                <w:bottom w:val="none" w:sz="0" w:space="0" w:color="auto"/>
                <w:right w:val="none" w:sz="0" w:space="0" w:color="auto"/>
              </w:divBdr>
              <w:divsChild>
                <w:div w:id="293172443">
                  <w:marLeft w:val="0"/>
                  <w:marRight w:val="0"/>
                  <w:marTop w:val="0"/>
                  <w:marBottom w:val="0"/>
                  <w:divBdr>
                    <w:top w:val="none" w:sz="0" w:space="0" w:color="auto"/>
                    <w:left w:val="none" w:sz="0" w:space="0" w:color="auto"/>
                    <w:bottom w:val="none" w:sz="0" w:space="0" w:color="auto"/>
                    <w:right w:val="none" w:sz="0" w:space="0" w:color="auto"/>
                  </w:divBdr>
                </w:div>
              </w:divsChild>
            </w:div>
            <w:div w:id="1739522468">
              <w:marLeft w:val="0"/>
              <w:marRight w:val="0"/>
              <w:marTop w:val="0"/>
              <w:marBottom w:val="0"/>
              <w:divBdr>
                <w:top w:val="none" w:sz="0" w:space="0" w:color="auto"/>
                <w:left w:val="none" w:sz="0" w:space="0" w:color="auto"/>
                <w:bottom w:val="none" w:sz="0" w:space="0" w:color="auto"/>
                <w:right w:val="none" w:sz="0" w:space="0" w:color="auto"/>
              </w:divBdr>
              <w:divsChild>
                <w:div w:id="820579385">
                  <w:marLeft w:val="0"/>
                  <w:marRight w:val="0"/>
                  <w:marTop w:val="0"/>
                  <w:marBottom w:val="0"/>
                  <w:divBdr>
                    <w:top w:val="none" w:sz="0" w:space="0" w:color="auto"/>
                    <w:left w:val="none" w:sz="0" w:space="0" w:color="auto"/>
                    <w:bottom w:val="none" w:sz="0" w:space="0" w:color="auto"/>
                    <w:right w:val="none" w:sz="0" w:space="0" w:color="auto"/>
                  </w:divBdr>
                </w:div>
              </w:divsChild>
            </w:div>
            <w:div w:id="682561270">
              <w:marLeft w:val="0"/>
              <w:marRight w:val="0"/>
              <w:marTop w:val="0"/>
              <w:marBottom w:val="0"/>
              <w:divBdr>
                <w:top w:val="none" w:sz="0" w:space="0" w:color="auto"/>
                <w:left w:val="none" w:sz="0" w:space="0" w:color="auto"/>
                <w:bottom w:val="none" w:sz="0" w:space="0" w:color="auto"/>
                <w:right w:val="none" w:sz="0" w:space="0" w:color="auto"/>
              </w:divBdr>
              <w:divsChild>
                <w:div w:id="1722482939">
                  <w:marLeft w:val="0"/>
                  <w:marRight w:val="0"/>
                  <w:marTop w:val="0"/>
                  <w:marBottom w:val="0"/>
                  <w:divBdr>
                    <w:top w:val="none" w:sz="0" w:space="0" w:color="auto"/>
                    <w:left w:val="none" w:sz="0" w:space="0" w:color="auto"/>
                    <w:bottom w:val="none" w:sz="0" w:space="0" w:color="auto"/>
                    <w:right w:val="none" w:sz="0" w:space="0" w:color="auto"/>
                  </w:divBdr>
                </w:div>
              </w:divsChild>
            </w:div>
            <w:div w:id="1737586818">
              <w:marLeft w:val="0"/>
              <w:marRight w:val="0"/>
              <w:marTop w:val="0"/>
              <w:marBottom w:val="0"/>
              <w:divBdr>
                <w:top w:val="none" w:sz="0" w:space="0" w:color="auto"/>
                <w:left w:val="none" w:sz="0" w:space="0" w:color="auto"/>
                <w:bottom w:val="none" w:sz="0" w:space="0" w:color="auto"/>
                <w:right w:val="none" w:sz="0" w:space="0" w:color="auto"/>
              </w:divBdr>
              <w:divsChild>
                <w:div w:id="2129927407">
                  <w:marLeft w:val="0"/>
                  <w:marRight w:val="0"/>
                  <w:marTop w:val="0"/>
                  <w:marBottom w:val="0"/>
                  <w:divBdr>
                    <w:top w:val="none" w:sz="0" w:space="0" w:color="auto"/>
                    <w:left w:val="none" w:sz="0" w:space="0" w:color="auto"/>
                    <w:bottom w:val="none" w:sz="0" w:space="0" w:color="auto"/>
                    <w:right w:val="none" w:sz="0" w:space="0" w:color="auto"/>
                  </w:divBdr>
                </w:div>
                <w:div w:id="272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937">
      <w:bodyDiv w:val="1"/>
      <w:marLeft w:val="0"/>
      <w:marRight w:val="0"/>
      <w:marTop w:val="0"/>
      <w:marBottom w:val="0"/>
      <w:divBdr>
        <w:top w:val="none" w:sz="0" w:space="0" w:color="auto"/>
        <w:left w:val="none" w:sz="0" w:space="0" w:color="auto"/>
        <w:bottom w:val="none" w:sz="0" w:space="0" w:color="auto"/>
        <w:right w:val="none" w:sz="0" w:space="0" w:color="auto"/>
      </w:divBdr>
    </w:div>
    <w:div w:id="1321732431">
      <w:bodyDiv w:val="1"/>
      <w:marLeft w:val="0"/>
      <w:marRight w:val="0"/>
      <w:marTop w:val="0"/>
      <w:marBottom w:val="0"/>
      <w:divBdr>
        <w:top w:val="none" w:sz="0" w:space="0" w:color="auto"/>
        <w:left w:val="none" w:sz="0" w:space="0" w:color="auto"/>
        <w:bottom w:val="none" w:sz="0" w:space="0" w:color="auto"/>
        <w:right w:val="none" w:sz="0" w:space="0" w:color="auto"/>
      </w:divBdr>
    </w:div>
    <w:div w:id="1331979452">
      <w:bodyDiv w:val="1"/>
      <w:marLeft w:val="0"/>
      <w:marRight w:val="0"/>
      <w:marTop w:val="0"/>
      <w:marBottom w:val="0"/>
      <w:divBdr>
        <w:top w:val="none" w:sz="0" w:space="0" w:color="auto"/>
        <w:left w:val="none" w:sz="0" w:space="0" w:color="auto"/>
        <w:bottom w:val="none" w:sz="0" w:space="0" w:color="auto"/>
        <w:right w:val="none" w:sz="0" w:space="0" w:color="auto"/>
      </w:divBdr>
    </w:div>
    <w:div w:id="1333215036">
      <w:bodyDiv w:val="1"/>
      <w:marLeft w:val="0"/>
      <w:marRight w:val="0"/>
      <w:marTop w:val="0"/>
      <w:marBottom w:val="0"/>
      <w:divBdr>
        <w:top w:val="none" w:sz="0" w:space="0" w:color="auto"/>
        <w:left w:val="none" w:sz="0" w:space="0" w:color="auto"/>
        <w:bottom w:val="none" w:sz="0" w:space="0" w:color="auto"/>
        <w:right w:val="none" w:sz="0" w:space="0" w:color="auto"/>
      </w:divBdr>
    </w:div>
    <w:div w:id="1334987054">
      <w:bodyDiv w:val="1"/>
      <w:marLeft w:val="0"/>
      <w:marRight w:val="0"/>
      <w:marTop w:val="0"/>
      <w:marBottom w:val="0"/>
      <w:divBdr>
        <w:top w:val="none" w:sz="0" w:space="0" w:color="auto"/>
        <w:left w:val="none" w:sz="0" w:space="0" w:color="auto"/>
        <w:bottom w:val="none" w:sz="0" w:space="0" w:color="auto"/>
        <w:right w:val="none" w:sz="0" w:space="0" w:color="auto"/>
      </w:divBdr>
      <w:divsChild>
        <w:div w:id="758404724">
          <w:marLeft w:val="0"/>
          <w:marRight w:val="0"/>
          <w:marTop w:val="0"/>
          <w:marBottom w:val="0"/>
          <w:divBdr>
            <w:top w:val="none" w:sz="0" w:space="0" w:color="auto"/>
            <w:left w:val="none" w:sz="0" w:space="0" w:color="auto"/>
            <w:bottom w:val="none" w:sz="0" w:space="0" w:color="auto"/>
            <w:right w:val="none" w:sz="0" w:space="0" w:color="auto"/>
          </w:divBdr>
        </w:div>
      </w:divsChild>
    </w:div>
    <w:div w:id="1339767517">
      <w:bodyDiv w:val="1"/>
      <w:marLeft w:val="0"/>
      <w:marRight w:val="0"/>
      <w:marTop w:val="0"/>
      <w:marBottom w:val="0"/>
      <w:divBdr>
        <w:top w:val="none" w:sz="0" w:space="0" w:color="auto"/>
        <w:left w:val="none" w:sz="0" w:space="0" w:color="auto"/>
        <w:bottom w:val="none" w:sz="0" w:space="0" w:color="auto"/>
        <w:right w:val="none" w:sz="0" w:space="0" w:color="auto"/>
      </w:divBdr>
    </w:div>
    <w:div w:id="1343555131">
      <w:bodyDiv w:val="1"/>
      <w:marLeft w:val="0"/>
      <w:marRight w:val="0"/>
      <w:marTop w:val="0"/>
      <w:marBottom w:val="0"/>
      <w:divBdr>
        <w:top w:val="none" w:sz="0" w:space="0" w:color="auto"/>
        <w:left w:val="none" w:sz="0" w:space="0" w:color="auto"/>
        <w:bottom w:val="none" w:sz="0" w:space="0" w:color="auto"/>
        <w:right w:val="none" w:sz="0" w:space="0" w:color="auto"/>
      </w:divBdr>
    </w:div>
    <w:div w:id="1350721684">
      <w:bodyDiv w:val="1"/>
      <w:marLeft w:val="0"/>
      <w:marRight w:val="0"/>
      <w:marTop w:val="0"/>
      <w:marBottom w:val="0"/>
      <w:divBdr>
        <w:top w:val="none" w:sz="0" w:space="0" w:color="auto"/>
        <w:left w:val="none" w:sz="0" w:space="0" w:color="auto"/>
        <w:bottom w:val="none" w:sz="0" w:space="0" w:color="auto"/>
        <w:right w:val="none" w:sz="0" w:space="0" w:color="auto"/>
      </w:divBdr>
    </w:div>
    <w:div w:id="1356736828">
      <w:bodyDiv w:val="1"/>
      <w:marLeft w:val="0"/>
      <w:marRight w:val="0"/>
      <w:marTop w:val="0"/>
      <w:marBottom w:val="0"/>
      <w:divBdr>
        <w:top w:val="none" w:sz="0" w:space="0" w:color="auto"/>
        <w:left w:val="none" w:sz="0" w:space="0" w:color="auto"/>
        <w:bottom w:val="none" w:sz="0" w:space="0" w:color="auto"/>
        <w:right w:val="none" w:sz="0" w:space="0" w:color="auto"/>
      </w:divBdr>
    </w:div>
    <w:div w:id="1361662613">
      <w:bodyDiv w:val="1"/>
      <w:marLeft w:val="0"/>
      <w:marRight w:val="0"/>
      <w:marTop w:val="0"/>
      <w:marBottom w:val="0"/>
      <w:divBdr>
        <w:top w:val="none" w:sz="0" w:space="0" w:color="auto"/>
        <w:left w:val="none" w:sz="0" w:space="0" w:color="auto"/>
        <w:bottom w:val="none" w:sz="0" w:space="0" w:color="auto"/>
        <w:right w:val="none" w:sz="0" w:space="0" w:color="auto"/>
      </w:divBdr>
      <w:divsChild>
        <w:div w:id="229195797">
          <w:marLeft w:val="446"/>
          <w:marRight w:val="0"/>
          <w:marTop w:val="240"/>
          <w:marBottom w:val="240"/>
          <w:divBdr>
            <w:top w:val="none" w:sz="0" w:space="0" w:color="auto"/>
            <w:left w:val="none" w:sz="0" w:space="0" w:color="auto"/>
            <w:bottom w:val="none" w:sz="0" w:space="0" w:color="auto"/>
            <w:right w:val="none" w:sz="0" w:space="0" w:color="auto"/>
          </w:divBdr>
        </w:div>
        <w:div w:id="446583580">
          <w:marLeft w:val="446"/>
          <w:marRight w:val="0"/>
          <w:marTop w:val="240"/>
          <w:marBottom w:val="240"/>
          <w:divBdr>
            <w:top w:val="none" w:sz="0" w:space="0" w:color="auto"/>
            <w:left w:val="none" w:sz="0" w:space="0" w:color="auto"/>
            <w:bottom w:val="none" w:sz="0" w:space="0" w:color="auto"/>
            <w:right w:val="none" w:sz="0" w:space="0" w:color="auto"/>
          </w:divBdr>
        </w:div>
        <w:div w:id="631180533">
          <w:marLeft w:val="446"/>
          <w:marRight w:val="0"/>
          <w:marTop w:val="240"/>
          <w:marBottom w:val="240"/>
          <w:divBdr>
            <w:top w:val="none" w:sz="0" w:space="0" w:color="auto"/>
            <w:left w:val="none" w:sz="0" w:space="0" w:color="auto"/>
            <w:bottom w:val="none" w:sz="0" w:space="0" w:color="auto"/>
            <w:right w:val="none" w:sz="0" w:space="0" w:color="auto"/>
          </w:divBdr>
        </w:div>
        <w:div w:id="1786389634">
          <w:marLeft w:val="446"/>
          <w:marRight w:val="0"/>
          <w:marTop w:val="240"/>
          <w:marBottom w:val="240"/>
          <w:divBdr>
            <w:top w:val="none" w:sz="0" w:space="0" w:color="auto"/>
            <w:left w:val="none" w:sz="0" w:space="0" w:color="auto"/>
            <w:bottom w:val="none" w:sz="0" w:space="0" w:color="auto"/>
            <w:right w:val="none" w:sz="0" w:space="0" w:color="auto"/>
          </w:divBdr>
        </w:div>
        <w:div w:id="1405104400">
          <w:marLeft w:val="446"/>
          <w:marRight w:val="0"/>
          <w:marTop w:val="240"/>
          <w:marBottom w:val="240"/>
          <w:divBdr>
            <w:top w:val="none" w:sz="0" w:space="0" w:color="auto"/>
            <w:left w:val="none" w:sz="0" w:space="0" w:color="auto"/>
            <w:bottom w:val="none" w:sz="0" w:space="0" w:color="auto"/>
            <w:right w:val="none" w:sz="0" w:space="0" w:color="auto"/>
          </w:divBdr>
        </w:div>
        <w:div w:id="889340831">
          <w:marLeft w:val="446"/>
          <w:marRight w:val="0"/>
          <w:marTop w:val="240"/>
          <w:marBottom w:val="240"/>
          <w:divBdr>
            <w:top w:val="none" w:sz="0" w:space="0" w:color="auto"/>
            <w:left w:val="none" w:sz="0" w:space="0" w:color="auto"/>
            <w:bottom w:val="none" w:sz="0" w:space="0" w:color="auto"/>
            <w:right w:val="none" w:sz="0" w:space="0" w:color="auto"/>
          </w:divBdr>
        </w:div>
        <w:div w:id="1432817867">
          <w:marLeft w:val="446"/>
          <w:marRight w:val="0"/>
          <w:marTop w:val="240"/>
          <w:marBottom w:val="240"/>
          <w:divBdr>
            <w:top w:val="none" w:sz="0" w:space="0" w:color="auto"/>
            <w:left w:val="none" w:sz="0" w:space="0" w:color="auto"/>
            <w:bottom w:val="none" w:sz="0" w:space="0" w:color="auto"/>
            <w:right w:val="none" w:sz="0" w:space="0" w:color="auto"/>
          </w:divBdr>
        </w:div>
      </w:divsChild>
    </w:div>
    <w:div w:id="1364790679">
      <w:bodyDiv w:val="1"/>
      <w:marLeft w:val="0"/>
      <w:marRight w:val="0"/>
      <w:marTop w:val="0"/>
      <w:marBottom w:val="0"/>
      <w:divBdr>
        <w:top w:val="none" w:sz="0" w:space="0" w:color="auto"/>
        <w:left w:val="none" w:sz="0" w:space="0" w:color="auto"/>
        <w:bottom w:val="none" w:sz="0" w:space="0" w:color="auto"/>
        <w:right w:val="none" w:sz="0" w:space="0" w:color="auto"/>
      </w:divBdr>
    </w:div>
    <w:div w:id="1368018676">
      <w:bodyDiv w:val="1"/>
      <w:marLeft w:val="0"/>
      <w:marRight w:val="0"/>
      <w:marTop w:val="0"/>
      <w:marBottom w:val="0"/>
      <w:divBdr>
        <w:top w:val="none" w:sz="0" w:space="0" w:color="auto"/>
        <w:left w:val="none" w:sz="0" w:space="0" w:color="auto"/>
        <w:bottom w:val="none" w:sz="0" w:space="0" w:color="auto"/>
        <w:right w:val="none" w:sz="0" w:space="0" w:color="auto"/>
      </w:divBdr>
    </w:div>
    <w:div w:id="1369143048">
      <w:bodyDiv w:val="1"/>
      <w:marLeft w:val="0"/>
      <w:marRight w:val="0"/>
      <w:marTop w:val="0"/>
      <w:marBottom w:val="0"/>
      <w:divBdr>
        <w:top w:val="none" w:sz="0" w:space="0" w:color="auto"/>
        <w:left w:val="none" w:sz="0" w:space="0" w:color="auto"/>
        <w:bottom w:val="none" w:sz="0" w:space="0" w:color="auto"/>
        <w:right w:val="none" w:sz="0" w:space="0" w:color="auto"/>
      </w:divBdr>
      <w:divsChild>
        <w:div w:id="654652899">
          <w:marLeft w:val="0"/>
          <w:marRight w:val="0"/>
          <w:marTop w:val="0"/>
          <w:marBottom w:val="0"/>
          <w:divBdr>
            <w:top w:val="none" w:sz="0" w:space="0" w:color="auto"/>
            <w:left w:val="none" w:sz="0" w:space="0" w:color="auto"/>
            <w:bottom w:val="none" w:sz="0" w:space="0" w:color="auto"/>
            <w:right w:val="none" w:sz="0" w:space="0" w:color="auto"/>
          </w:divBdr>
        </w:div>
      </w:divsChild>
    </w:div>
    <w:div w:id="1373918828">
      <w:bodyDiv w:val="1"/>
      <w:marLeft w:val="0"/>
      <w:marRight w:val="0"/>
      <w:marTop w:val="0"/>
      <w:marBottom w:val="0"/>
      <w:divBdr>
        <w:top w:val="none" w:sz="0" w:space="0" w:color="auto"/>
        <w:left w:val="none" w:sz="0" w:space="0" w:color="auto"/>
        <w:bottom w:val="none" w:sz="0" w:space="0" w:color="auto"/>
        <w:right w:val="none" w:sz="0" w:space="0" w:color="auto"/>
      </w:divBdr>
    </w:div>
    <w:div w:id="1373918890">
      <w:bodyDiv w:val="1"/>
      <w:marLeft w:val="0"/>
      <w:marRight w:val="0"/>
      <w:marTop w:val="0"/>
      <w:marBottom w:val="0"/>
      <w:divBdr>
        <w:top w:val="none" w:sz="0" w:space="0" w:color="auto"/>
        <w:left w:val="none" w:sz="0" w:space="0" w:color="auto"/>
        <w:bottom w:val="none" w:sz="0" w:space="0" w:color="auto"/>
        <w:right w:val="none" w:sz="0" w:space="0" w:color="auto"/>
      </w:divBdr>
    </w:div>
    <w:div w:id="1377509304">
      <w:bodyDiv w:val="1"/>
      <w:marLeft w:val="0"/>
      <w:marRight w:val="0"/>
      <w:marTop w:val="0"/>
      <w:marBottom w:val="0"/>
      <w:divBdr>
        <w:top w:val="none" w:sz="0" w:space="0" w:color="auto"/>
        <w:left w:val="none" w:sz="0" w:space="0" w:color="auto"/>
        <w:bottom w:val="none" w:sz="0" w:space="0" w:color="auto"/>
        <w:right w:val="none" w:sz="0" w:space="0" w:color="auto"/>
      </w:divBdr>
    </w:div>
    <w:div w:id="1393845204">
      <w:bodyDiv w:val="1"/>
      <w:marLeft w:val="0"/>
      <w:marRight w:val="0"/>
      <w:marTop w:val="0"/>
      <w:marBottom w:val="0"/>
      <w:divBdr>
        <w:top w:val="none" w:sz="0" w:space="0" w:color="auto"/>
        <w:left w:val="none" w:sz="0" w:space="0" w:color="auto"/>
        <w:bottom w:val="none" w:sz="0" w:space="0" w:color="auto"/>
        <w:right w:val="none" w:sz="0" w:space="0" w:color="auto"/>
      </w:divBdr>
    </w:div>
    <w:div w:id="1407454741">
      <w:bodyDiv w:val="1"/>
      <w:marLeft w:val="0"/>
      <w:marRight w:val="0"/>
      <w:marTop w:val="0"/>
      <w:marBottom w:val="0"/>
      <w:divBdr>
        <w:top w:val="none" w:sz="0" w:space="0" w:color="auto"/>
        <w:left w:val="none" w:sz="0" w:space="0" w:color="auto"/>
        <w:bottom w:val="none" w:sz="0" w:space="0" w:color="auto"/>
        <w:right w:val="none" w:sz="0" w:space="0" w:color="auto"/>
      </w:divBdr>
    </w:div>
    <w:div w:id="1415124948">
      <w:bodyDiv w:val="1"/>
      <w:marLeft w:val="0"/>
      <w:marRight w:val="0"/>
      <w:marTop w:val="0"/>
      <w:marBottom w:val="0"/>
      <w:divBdr>
        <w:top w:val="none" w:sz="0" w:space="0" w:color="auto"/>
        <w:left w:val="none" w:sz="0" w:space="0" w:color="auto"/>
        <w:bottom w:val="none" w:sz="0" w:space="0" w:color="auto"/>
        <w:right w:val="none" w:sz="0" w:space="0" w:color="auto"/>
      </w:divBdr>
    </w:div>
    <w:div w:id="1417701766">
      <w:bodyDiv w:val="1"/>
      <w:marLeft w:val="0"/>
      <w:marRight w:val="0"/>
      <w:marTop w:val="0"/>
      <w:marBottom w:val="0"/>
      <w:divBdr>
        <w:top w:val="none" w:sz="0" w:space="0" w:color="auto"/>
        <w:left w:val="none" w:sz="0" w:space="0" w:color="auto"/>
        <w:bottom w:val="none" w:sz="0" w:space="0" w:color="auto"/>
        <w:right w:val="none" w:sz="0" w:space="0" w:color="auto"/>
      </w:divBdr>
    </w:div>
    <w:div w:id="1420517592">
      <w:bodyDiv w:val="1"/>
      <w:marLeft w:val="0"/>
      <w:marRight w:val="0"/>
      <w:marTop w:val="0"/>
      <w:marBottom w:val="0"/>
      <w:divBdr>
        <w:top w:val="none" w:sz="0" w:space="0" w:color="auto"/>
        <w:left w:val="none" w:sz="0" w:space="0" w:color="auto"/>
        <w:bottom w:val="none" w:sz="0" w:space="0" w:color="auto"/>
        <w:right w:val="none" w:sz="0" w:space="0" w:color="auto"/>
      </w:divBdr>
    </w:div>
    <w:div w:id="1435634085">
      <w:bodyDiv w:val="1"/>
      <w:marLeft w:val="0"/>
      <w:marRight w:val="0"/>
      <w:marTop w:val="0"/>
      <w:marBottom w:val="0"/>
      <w:divBdr>
        <w:top w:val="none" w:sz="0" w:space="0" w:color="auto"/>
        <w:left w:val="none" w:sz="0" w:space="0" w:color="auto"/>
        <w:bottom w:val="none" w:sz="0" w:space="0" w:color="auto"/>
        <w:right w:val="none" w:sz="0" w:space="0" w:color="auto"/>
      </w:divBdr>
    </w:div>
    <w:div w:id="1440294859">
      <w:bodyDiv w:val="1"/>
      <w:marLeft w:val="0"/>
      <w:marRight w:val="0"/>
      <w:marTop w:val="0"/>
      <w:marBottom w:val="0"/>
      <w:divBdr>
        <w:top w:val="none" w:sz="0" w:space="0" w:color="auto"/>
        <w:left w:val="none" w:sz="0" w:space="0" w:color="auto"/>
        <w:bottom w:val="none" w:sz="0" w:space="0" w:color="auto"/>
        <w:right w:val="none" w:sz="0" w:space="0" w:color="auto"/>
      </w:divBdr>
    </w:div>
    <w:div w:id="1442451969">
      <w:bodyDiv w:val="1"/>
      <w:marLeft w:val="0"/>
      <w:marRight w:val="0"/>
      <w:marTop w:val="0"/>
      <w:marBottom w:val="0"/>
      <w:divBdr>
        <w:top w:val="none" w:sz="0" w:space="0" w:color="auto"/>
        <w:left w:val="none" w:sz="0" w:space="0" w:color="auto"/>
        <w:bottom w:val="none" w:sz="0" w:space="0" w:color="auto"/>
        <w:right w:val="none" w:sz="0" w:space="0" w:color="auto"/>
      </w:divBdr>
    </w:div>
    <w:div w:id="1444687549">
      <w:bodyDiv w:val="1"/>
      <w:marLeft w:val="0"/>
      <w:marRight w:val="0"/>
      <w:marTop w:val="0"/>
      <w:marBottom w:val="0"/>
      <w:divBdr>
        <w:top w:val="none" w:sz="0" w:space="0" w:color="auto"/>
        <w:left w:val="none" w:sz="0" w:space="0" w:color="auto"/>
        <w:bottom w:val="none" w:sz="0" w:space="0" w:color="auto"/>
        <w:right w:val="none" w:sz="0" w:space="0" w:color="auto"/>
      </w:divBdr>
    </w:div>
    <w:div w:id="1445269759">
      <w:bodyDiv w:val="1"/>
      <w:marLeft w:val="0"/>
      <w:marRight w:val="0"/>
      <w:marTop w:val="0"/>
      <w:marBottom w:val="0"/>
      <w:divBdr>
        <w:top w:val="none" w:sz="0" w:space="0" w:color="auto"/>
        <w:left w:val="none" w:sz="0" w:space="0" w:color="auto"/>
        <w:bottom w:val="none" w:sz="0" w:space="0" w:color="auto"/>
        <w:right w:val="none" w:sz="0" w:space="0" w:color="auto"/>
      </w:divBdr>
    </w:div>
    <w:div w:id="1448158954">
      <w:bodyDiv w:val="1"/>
      <w:marLeft w:val="0"/>
      <w:marRight w:val="0"/>
      <w:marTop w:val="0"/>
      <w:marBottom w:val="0"/>
      <w:divBdr>
        <w:top w:val="none" w:sz="0" w:space="0" w:color="auto"/>
        <w:left w:val="none" w:sz="0" w:space="0" w:color="auto"/>
        <w:bottom w:val="none" w:sz="0" w:space="0" w:color="auto"/>
        <w:right w:val="none" w:sz="0" w:space="0" w:color="auto"/>
      </w:divBdr>
      <w:divsChild>
        <w:div w:id="82920625">
          <w:marLeft w:val="0"/>
          <w:marRight w:val="0"/>
          <w:marTop w:val="0"/>
          <w:marBottom w:val="0"/>
          <w:divBdr>
            <w:top w:val="none" w:sz="0" w:space="0" w:color="auto"/>
            <w:left w:val="none" w:sz="0" w:space="0" w:color="auto"/>
            <w:bottom w:val="none" w:sz="0" w:space="0" w:color="auto"/>
            <w:right w:val="none" w:sz="0" w:space="0" w:color="auto"/>
          </w:divBdr>
          <w:divsChild>
            <w:div w:id="469245771">
              <w:marLeft w:val="0"/>
              <w:marRight w:val="0"/>
              <w:marTop w:val="0"/>
              <w:marBottom w:val="0"/>
              <w:divBdr>
                <w:top w:val="none" w:sz="0" w:space="0" w:color="auto"/>
                <w:left w:val="none" w:sz="0" w:space="0" w:color="auto"/>
                <w:bottom w:val="none" w:sz="0" w:space="0" w:color="auto"/>
                <w:right w:val="none" w:sz="0" w:space="0" w:color="auto"/>
              </w:divBdr>
              <w:divsChild>
                <w:div w:id="1744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650">
      <w:bodyDiv w:val="1"/>
      <w:marLeft w:val="0"/>
      <w:marRight w:val="0"/>
      <w:marTop w:val="0"/>
      <w:marBottom w:val="0"/>
      <w:divBdr>
        <w:top w:val="none" w:sz="0" w:space="0" w:color="auto"/>
        <w:left w:val="none" w:sz="0" w:space="0" w:color="auto"/>
        <w:bottom w:val="none" w:sz="0" w:space="0" w:color="auto"/>
        <w:right w:val="none" w:sz="0" w:space="0" w:color="auto"/>
      </w:divBdr>
    </w:div>
    <w:div w:id="1461066948">
      <w:bodyDiv w:val="1"/>
      <w:marLeft w:val="0"/>
      <w:marRight w:val="0"/>
      <w:marTop w:val="0"/>
      <w:marBottom w:val="0"/>
      <w:divBdr>
        <w:top w:val="none" w:sz="0" w:space="0" w:color="auto"/>
        <w:left w:val="none" w:sz="0" w:space="0" w:color="auto"/>
        <w:bottom w:val="none" w:sz="0" w:space="0" w:color="auto"/>
        <w:right w:val="none" w:sz="0" w:space="0" w:color="auto"/>
      </w:divBdr>
    </w:div>
    <w:div w:id="1469861095">
      <w:bodyDiv w:val="1"/>
      <w:marLeft w:val="0"/>
      <w:marRight w:val="0"/>
      <w:marTop w:val="0"/>
      <w:marBottom w:val="0"/>
      <w:divBdr>
        <w:top w:val="none" w:sz="0" w:space="0" w:color="auto"/>
        <w:left w:val="none" w:sz="0" w:space="0" w:color="auto"/>
        <w:bottom w:val="none" w:sz="0" w:space="0" w:color="auto"/>
        <w:right w:val="none" w:sz="0" w:space="0" w:color="auto"/>
      </w:divBdr>
    </w:div>
    <w:div w:id="1474640259">
      <w:bodyDiv w:val="1"/>
      <w:marLeft w:val="0"/>
      <w:marRight w:val="0"/>
      <w:marTop w:val="0"/>
      <w:marBottom w:val="0"/>
      <w:divBdr>
        <w:top w:val="none" w:sz="0" w:space="0" w:color="auto"/>
        <w:left w:val="none" w:sz="0" w:space="0" w:color="auto"/>
        <w:bottom w:val="none" w:sz="0" w:space="0" w:color="auto"/>
        <w:right w:val="none" w:sz="0" w:space="0" w:color="auto"/>
      </w:divBdr>
    </w:div>
    <w:div w:id="1487819776">
      <w:bodyDiv w:val="1"/>
      <w:marLeft w:val="0"/>
      <w:marRight w:val="0"/>
      <w:marTop w:val="0"/>
      <w:marBottom w:val="0"/>
      <w:divBdr>
        <w:top w:val="none" w:sz="0" w:space="0" w:color="auto"/>
        <w:left w:val="none" w:sz="0" w:space="0" w:color="auto"/>
        <w:bottom w:val="none" w:sz="0" w:space="0" w:color="auto"/>
        <w:right w:val="none" w:sz="0" w:space="0" w:color="auto"/>
      </w:divBdr>
    </w:div>
    <w:div w:id="1503011651">
      <w:bodyDiv w:val="1"/>
      <w:marLeft w:val="0"/>
      <w:marRight w:val="0"/>
      <w:marTop w:val="0"/>
      <w:marBottom w:val="0"/>
      <w:divBdr>
        <w:top w:val="none" w:sz="0" w:space="0" w:color="auto"/>
        <w:left w:val="none" w:sz="0" w:space="0" w:color="auto"/>
        <w:bottom w:val="none" w:sz="0" w:space="0" w:color="auto"/>
        <w:right w:val="none" w:sz="0" w:space="0" w:color="auto"/>
      </w:divBdr>
    </w:div>
    <w:div w:id="1511525992">
      <w:bodyDiv w:val="1"/>
      <w:marLeft w:val="0"/>
      <w:marRight w:val="0"/>
      <w:marTop w:val="0"/>
      <w:marBottom w:val="0"/>
      <w:divBdr>
        <w:top w:val="none" w:sz="0" w:space="0" w:color="auto"/>
        <w:left w:val="none" w:sz="0" w:space="0" w:color="auto"/>
        <w:bottom w:val="none" w:sz="0" w:space="0" w:color="auto"/>
        <w:right w:val="none" w:sz="0" w:space="0" w:color="auto"/>
      </w:divBdr>
    </w:div>
    <w:div w:id="1515653891">
      <w:bodyDiv w:val="1"/>
      <w:marLeft w:val="0"/>
      <w:marRight w:val="0"/>
      <w:marTop w:val="0"/>
      <w:marBottom w:val="0"/>
      <w:divBdr>
        <w:top w:val="none" w:sz="0" w:space="0" w:color="auto"/>
        <w:left w:val="none" w:sz="0" w:space="0" w:color="auto"/>
        <w:bottom w:val="none" w:sz="0" w:space="0" w:color="auto"/>
        <w:right w:val="none" w:sz="0" w:space="0" w:color="auto"/>
      </w:divBdr>
    </w:div>
    <w:div w:id="1517111371">
      <w:bodyDiv w:val="1"/>
      <w:marLeft w:val="0"/>
      <w:marRight w:val="0"/>
      <w:marTop w:val="0"/>
      <w:marBottom w:val="0"/>
      <w:divBdr>
        <w:top w:val="none" w:sz="0" w:space="0" w:color="auto"/>
        <w:left w:val="none" w:sz="0" w:space="0" w:color="auto"/>
        <w:bottom w:val="none" w:sz="0" w:space="0" w:color="auto"/>
        <w:right w:val="none" w:sz="0" w:space="0" w:color="auto"/>
      </w:divBdr>
    </w:div>
    <w:div w:id="1520704119">
      <w:bodyDiv w:val="1"/>
      <w:marLeft w:val="0"/>
      <w:marRight w:val="0"/>
      <w:marTop w:val="0"/>
      <w:marBottom w:val="0"/>
      <w:divBdr>
        <w:top w:val="none" w:sz="0" w:space="0" w:color="auto"/>
        <w:left w:val="none" w:sz="0" w:space="0" w:color="auto"/>
        <w:bottom w:val="none" w:sz="0" w:space="0" w:color="auto"/>
        <w:right w:val="none" w:sz="0" w:space="0" w:color="auto"/>
      </w:divBdr>
    </w:div>
    <w:div w:id="1536650177">
      <w:bodyDiv w:val="1"/>
      <w:marLeft w:val="0"/>
      <w:marRight w:val="0"/>
      <w:marTop w:val="0"/>
      <w:marBottom w:val="0"/>
      <w:divBdr>
        <w:top w:val="none" w:sz="0" w:space="0" w:color="auto"/>
        <w:left w:val="none" w:sz="0" w:space="0" w:color="auto"/>
        <w:bottom w:val="none" w:sz="0" w:space="0" w:color="auto"/>
        <w:right w:val="none" w:sz="0" w:space="0" w:color="auto"/>
      </w:divBdr>
    </w:div>
    <w:div w:id="1541281674">
      <w:bodyDiv w:val="1"/>
      <w:marLeft w:val="0"/>
      <w:marRight w:val="0"/>
      <w:marTop w:val="0"/>
      <w:marBottom w:val="0"/>
      <w:divBdr>
        <w:top w:val="none" w:sz="0" w:space="0" w:color="auto"/>
        <w:left w:val="none" w:sz="0" w:space="0" w:color="auto"/>
        <w:bottom w:val="none" w:sz="0" w:space="0" w:color="auto"/>
        <w:right w:val="none" w:sz="0" w:space="0" w:color="auto"/>
      </w:divBdr>
    </w:div>
    <w:div w:id="1544362238">
      <w:bodyDiv w:val="1"/>
      <w:marLeft w:val="0"/>
      <w:marRight w:val="0"/>
      <w:marTop w:val="0"/>
      <w:marBottom w:val="0"/>
      <w:divBdr>
        <w:top w:val="none" w:sz="0" w:space="0" w:color="auto"/>
        <w:left w:val="none" w:sz="0" w:space="0" w:color="auto"/>
        <w:bottom w:val="none" w:sz="0" w:space="0" w:color="auto"/>
        <w:right w:val="none" w:sz="0" w:space="0" w:color="auto"/>
      </w:divBdr>
    </w:div>
    <w:div w:id="1553614597">
      <w:bodyDiv w:val="1"/>
      <w:marLeft w:val="0"/>
      <w:marRight w:val="0"/>
      <w:marTop w:val="0"/>
      <w:marBottom w:val="0"/>
      <w:divBdr>
        <w:top w:val="none" w:sz="0" w:space="0" w:color="auto"/>
        <w:left w:val="none" w:sz="0" w:space="0" w:color="auto"/>
        <w:bottom w:val="none" w:sz="0" w:space="0" w:color="auto"/>
        <w:right w:val="none" w:sz="0" w:space="0" w:color="auto"/>
      </w:divBdr>
    </w:div>
    <w:div w:id="1560744356">
      <w:bodyDiv w:val="1"/>
      <w:marLeft w:val="0"/>
      <w:marRight w:val="0"/>
      <w:marTop w:val="0"/>
      <w:marBottom w:val="0"/>
      <w:divBdr>
        <w:top w:val="none" w:sz="0" w:space="0" w:color="auto"/>
        <w:left w:val="none" w:sz="0" w:space="0" w:color="auto"/>
        <w:bottom w:val="none" w:sz="0" w:space="0" w:color="auto"/>
        <w:right w:val="none" w:sz="0" w:space="0" w:color="auto"/>
      </w:divBdr>
    </w:div>
    <w:div w:id="1562128946">
      <w:bodyDiv w:val="1"/>
      <w:marLeft w:val="0"/>
      <w:marRight w:val="0"/>
      <w:marTop w:val="0"/>
      <w:marBottom w:val="0"/>
      <w:divBdr>
        <w:top w:val="none" w:sz="0" w:space="0" w:color="auto"/>
        <w:left w:val="none" w:sz="0" w:space="0" w:color="auto"/>
        <w:bottom w:val="none" w:sz="0" w:space="0" w:color="auto"/>
        <w:right w:val="none" w:sz="0" w:space="0" w:color="auto"/>
      </w:divBdr>
    </w:div>
    <w:div w:id="1568957092">
      <w:bodyDiv w:val="1"/>
      <w:marLeft w:val="0"/>
      <w:marRight w:val="0"/>
      <w:marTop w:val="0"/>
      <w:marBottom w:val="0"/>
      <w:divBdr>
        <w:top w:val="none" w:sz="0" w:space="0" w:color="auto"/>
        <w:left w:val="none" w:sz="0" w:space="0" w:color="auto"/>
        <w:bottom w:val="none" w:sz="0" w:space="0" w:color="auto"/>
        <w:right w:val="none" w:sz="0" w:space="0" w:color="auto"/>
      </w:divBdr>
    </w:div>
    <w:div w:id="1573154382">
      <w:bodyDiv w:val="1"/>
      <w:marLeft w:val="0"/>
      <w:marRight w:val="0"/>
      <w:marTop w:val="0"/>
      <w:marBottom w:val="0"/>
      <w:divBdr>
        <w:top w:val="none" w:sz="0" w:space="0" w:color="auto"/>
        <w:left w:val="none" w:sz="0" w:space="0" w:color="auto"/>
        <w:bottom w:val="none" w:sz="0" w:space="0" w:color="auto"/>
        <w:right w:val="none" w:sz="0" w:space="0" w:color="auto"/>
      </w:divBdr>
    </w:div>
    <w:div w:id="1574851925">
      <w:bodyDiv w:val="1"/>
      <w:marLeft w:val="0"/>
      <w:marRight w:val="0"/>
      <w:marTop w:val="0"/>
      <w:marBottom w:val="0"/>
      <w:divBdr>
        <w:top w:val="none" w:sz="0" w:space="0" w:color="auto"/>
        <w:left w:val="none" w:sz="0" w:space="0" w:color="auto"/>
        <w:bottom w:val="none" w:sz="0" w:space="0" w:color="auto"/>
        <w:right w:val="none" w:sz="0" w:space="0" w:color="auto"/>
      </w:divBdr>
    </w:div>
    <w:div w:id="1575357144">
      <w:bodyDiv w:val="1"/>
      <w:marLeft w:val="0"/>
      <w:marRight w:val="0"/>
      <w:marTop w:val="0"/>
      <w:marBottom w:val="0"/>
      <w:divBdr>
        <w:top w:val="none" w:sz="0" w:space="0" w:color="auto"/>
        <w:left w:val="none" w:sz="0" w:space="0" w:color="auto"/>
        <w:bottom w:val="none" w:sz="0" w:space="0" w:color="auto"/>
        <w:right w:val="none" w:sz="0" w:space="0" w:color="auto"/>
      </w:divBdr>
    </w:div>
    <w:div w:id="1579486879">
      <w:bodyDiv w:val="1"/>
      <w:marLeft w:val="0"/>
      <w:marRight w:val="0"/>
      <w:marTop w:val="0"/>
      <w:marBottom w:val="0"/>
      <w:divBdr>
        <w:top w:val="none" w:sz="0" w:space="0" w:color="auto"/>
        <w:left w:val="none" w:sz="0" w:space="0" w:color="auto"/>
        <w:bottom w:val="none" w:sz="0" w:space="0" w:color="auto"/>
        <w:right w:val="none" w:sz="0" w:space="0" w:color="auto"/>
      </w:divBdr>
    </w:div>
    <w:div w:id="1584332964">
      <w:bodyDiv w:val="1"/>
      <w:marLeft w:val="0"/>
      <w:marRight w:val="0"/>
      <w:marTop w:val="0"/>
      <w:marBottom w:val="0"/>
      <w:divBdr>
        <w:top w:val="none" w:sz="0" w:space="0" w:color="auto"/>
        <w:left w:val="none" w:sz="0" w:space="0" w:color="auto"/>
        <w:bottom w:val="none" w:sz="0" w:space="0" w:color="auto"/>
        <w:right w:val="none" w:sz="0" w:space="0" w:color="auto"/>
      </w:divBdr>
      <w:divsChild>
        <w:div w:id="190724933">
          <w:marLeft w:val="0"/>
          <w:marRight w:val="0"/>
          <w:marTop w:val="0"/>
          <w:marBottom w:val="0"/>
          <w:divBdr>
            <w:top w:val="none" w:sz="0" w:space="0" w:color="auto"/>
            <w:left w:val="none" w:sz="0" w:space="0" w:color="auto"/>
            <w:bottom w:val="none" w:sz="0" w:space="0" w:color="auto"/>
            <w:right w:val="none" w:sz="0" w:space="0" w:color="auto"/>
          </w:divBdr>
          <w:divsChild>
            <w:div w:id="330911446">
              <w:marLeft w:val="0"/>
              <w:marRight w:val="0"/>
              <w:marTop w:val="0"/>
              <w:marBottom w:val="0"/>
              <w:divBdr>
                <w:top w:val="none" w:sz="0" w:space="0" w:color="auto"/>
                <w:left w:val="none" w:sz="0" w:space="0" w:color="auto"/>
                <w:bottom w:val="none" w:sz="0" w:space="0" w:color="auto"/>
                <w:right w:val="none" w:sz="0" w:space="0" w:color="auto"/>
              </w:divBdr>
              <w:divsChild>
                <w:div w:id="1320690641">
                  <w:marLeft w:val="0"/>
                  <w:marRight w:val="0"/>
                  <w:marTop w:val="0"/>
                  <w:marBottom w:val="0"/>
                  <w:divBdr>
                    <w:top w:val="none" w:sz="0" w:space="0" w:color="auto"/>
                    <w:left w:val="none" w:sz="0" w:space="0" w:color="auto"/>
                    <w:bottom w:val="none" w:sz="0" w:space="0" w:color="auto"/>
                    <w:right w:val="none" w:sz="0" w:space="0" w:color="auto"/>
                  </w:divBdr>
                  <w:divsChild>
                    <w:div w:id="2074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8165">
      <w:bodyDiv w:val="1"/>
      <w:marLeft w:val="0"/>
      <w:marRight w:val="0"/>
      <w:marTop w:val="0"/>
      <w:marBottom w:val="0"/>
      <w:divBdr>
        <w:top w:val="none" w:sz="0" w:space="0" w:color="auto"/>
        <w:left w:val="none" w:sz="0" w:space="0" w:color="auto"/>
        <w:bottom w:val="none" w:sz="0" w:space="0" w:color="auto"/>
        <w:right w:val="none" w:sz="0" w:space="0" w:color="auto"/>
      </w:divBdr>
    </w:div>
    <w:div w:id="1584797346">
      <w:bodyDiv w:val="1"/>
      <w:marLeft w:val="0"/>
      <w:marRight w:val="0"/>
      <w:marTop w:val="0"/>
      <w:marBottom w:val="0"/>
      <w:divBdr>
        <w:top w:val="none" w:sz="0" w:space="0" w:color="auto"/>
        <w:left w:val="none" w:sz="0" w:space="0" w:color="auto"/>
        <w:bottom w:val="none" w:sz="0" w:space="0" w:color="auto"/>
        <w:right w:val="none" w:sz="0" w:space="0" w:color="auto"/>
      </w:divBdr>
    </w:div>
    <w:div w:id="1589928525">
      <w:bodyDiv w:val="1"/>
      <w:marLeft w:val="0"/>
      <w:marRight w:val="0"/>
      <w:marTop w:val="0"/>
      <w:marBottom w:val="0"/>
      <w:divBdr>
        <w:top w:val="none" w:sz="0" w:space="0" w:color="auto"/>
        <w:left w:val="none" w:sz="0" w:space="0" w:color="auto"/>
        <w:bottom w:val="none" w:sz="0" w:space="0" w:color="auto"/>
        <w:right w:val="none" w:sz="0" w:space="0" w:color="auto"/>
      </w:divBdr>
    </w:div>
    <w:div w:id="1590653174">
      <w:bodyDiv w:val="1"/>
      <w:marLeft w:val="0"/>
      <w:marRight w:val="0"/>
      <w:marTop w:val="0"/>
      <w:marBottom w:val="0"/>
      <w:divBdr>
        <w:top w:val="none" w:sz="0" w:space="0" w:color="auto"/>
        <w:left w:val="none" w:sz="0" w:space="0" w:color="auto"/>
        <w:bottom w:val="none" w:sz="0" w:space="0" w:color="auto"/>
        <w:right w:val="none" w:sz="0" w:space="0" w:color="auto"/>
      </w:divBdr>
    </w:div>
    <w:div w:id="1597786649">
      <w:bodyDiv w:val="1"/>
      <w:marLeft w:val="0"/>
      <w:marRight w:val="0"/>
      <w:marTop w:val="0"/>
      <w:marBottom w:val="0"/>
      <w:divBdr>
        <w:top w:val="none" w:sz="0" w:space="0" w:color="auto"/>
        <w:left w:val="none" w:sz="0" w:space="0" w:color="auto"/>
        <w:bottom w:val="none" w:sz="0" w:space="0" w:color="auto"/>
        <w:right w:val="none" w:sz="0" w:space="0" w:color="auto"/>
      </w:divBdr>
    </w:div>
    <w:div w:id="1598441492">
      <w:bodyDiv w:val="1"/>
      <w:marLeft w:val="0"/>
      <w:marRight w:val="0"/>
      <w:marTop w:val="0"/>
      <w:marBottom w:val="0"/>
      <w:divBdr>
        <w:top w:val="none" w:sz="0" w:space="0" w:color="auto"/>
        <w:left w:val="none" w:sz="0" w:space="0" w:color="auto"/>
        <w:bottom w:val="none" w:sz="0" w:space="0" w:color="auto"/>
        <w:right w:val="none" w:sz="0" w:space="0" w:color="auto"/>
      </w:divBdr>
    </w:div>
    <w:div w:id="1598709619">
      <w:bodyDiv w:val="1"/>
      <w:marLeft w:val="0"/>
      <w:marRight w:val="0"/>
      <w:marTop w:val="0"/>
      <w:marBottom w:val="0"/>
      <w:divBdr>
        <w:top w:val="none" w:sz="0" w:space="0" w:color="auto"/>
        <w:left w:val="none" w:sz="0" w:space="0" w:color="auto"/>
        <w:bottom w:val="none" w:sz="0" w:space="0" w:color="auto"/>
        <w:right w:val="none" w:sz="0" w:space="0" w:color="auto"/>
      </w:divBdr>
    </w:div>
    <w:div w:id="1604419352">
      <w:bodyDiv w:val="1"/>
      <w:marLeft w:val="0"/>
      <w:marRight w:val="0"/>
      <w:marTop w:val="0"/>
      <w:marBottom w:val="0"/>
      <w:divBdr>
        <w:top w:val="none" w:sz="0" w:space="0" w:color="auto"/>
        <w:left w:val="none" w:sz="0" w:space="0" w:color="auto"/>
        <w:bottom w:val="none" w:sz="0" w:space="0" w:color="auto"/>
        <w:right w:val="none" w:sz="0" w:space="0" w:color="auto"/>
      </w:divBdr>
    </w:div>
    <w:div w:id="1605531360">
      <w:bodyDiv w:val="1"/>
      <w:marLeft w:val="0"/>
      <w:marRight w:val="0"/>
      <w:marTop w:val="0"/>
      <w:marBottom w:val="0"/>
      <w:divBdr>
        <w:top w:val="none" w:sz="0" w:space="0" w:color="auto"/>
        <w:left w:val="none" w:sz="0" w:space="0" w:color="auto"/>
        <w:bottom w:val="none" w:sz="0" w:space="0" w:color="auto"/>
        <w:right w:val="none" w:sz="0" w:space="0" w:color="auto"/>
      </w:divBdr>
    </w:div>
    <w:div w:id="1610696815">
      <w:bodyDiv w:val="1"/>
      <w:marLeft w:val="0"/>
      <w:marRight w:val="0"/>
      <w:marTop w:val="0"/>
      <w:marBottom w:val="0"/>
      <w:divBdr>
        <w:top w:val="none" w:sz="0" w:space="0" w:color="auto"/>
        <w:left w:val="none" w:sz="0" w:space="0" w:color="auto"/>
        <w:bottom w:val="none" w:sz="0" w:space="0" w:color="auto"/>
        <w:right w:val="none" w:sz="0" w:space="0" w:color="auto"/>
      </w:divBdr>
    </w:div>
    <w:div w:id="1614046882">
      <w:bodyDiv w:val="1"/>
      <w:marLeft w:val="0"/>
      <w:marRight w:val="0"/>
      <w:marTop w:val="0"/>
      <w:marBottom w:val="0"/>
      <w:divBdr>
        <w:top w:val="none" w:sz="0" w:space="0" w:color="auto"/>
        <w:left w:val="none" w:sz="0" w:space="0" w:color="auto"/>
        <w:bottom w:val="none" w:sz="0" w:space="0" w:color="auto"/>
        <w:right w:val="none" w:sz="0" w:space="0" w:color="auto"/>
      </w:divBdr>
    </w:div>
    <w:div w:id="1615137844">
      <w:bodyDiv w:val="1"/>
      <w:marLeft w:val="0"/>
      <w:marRight w:val="0"/>
      <w:marTop w:val="0"/>
      <w:marBottom w:val="0"/>
      <w:divBdr>
        <w:top w:val="none" w:sz="0" w:space="0" w:color="auto"/>
        <w:left w:val="none" w:sz="0" w:space="0" w:color="auto"/>
        <w:bottom w:val="none" w:sz="0" w:space="0" w:color="auto"/>
        <w:right w:val="none" w:sz="0" w:space="0" w:color="auto"/>
      </w:divBdr>
    </w:div>
    <w:div w:id="1616056825">
      <w:bodyDiv w:val="1"/>
      <w:marLeft w:val="0"/>
      <w:marRight w:val="0"/>
      <w:marTop w:val="0"/>
      <w:marBottom w:val="0"/>
      <w:divBdr>
        <w:top w:val="none" w:sz="0" w:space="0" w:color="auto"/>
        <w:left w:val="none" w:sz="0" w:space="0" w:color="auto"/>
        <w:bottom w:val="none" w:sz="0" w:space="0" w:color="auto"/>
        <w:right w:val="none" w:sz="0" w:space="0" w:color="auto"/>
      </w:divBdr>
    </w:div>
    <w:div w:id="1616713069">
      <w:bodyDiv w:val="1"/>
      <w:marLeft w:val="0"/>
      <w:marRight w:val="0"/>
      <w:marTop w:val="0"/>
      <w:marBottom w:val="0"/>
      <w:divBdr>
        <w:top w:val="none" w:sz="0" w:space="0" w:color="auto"/>
        <w:left w:val="none" w:sz="0" w:space="0" w:color="auto"/>
        <w:bottom w:val="none" w:sz="0" w:space="0" w:color="auto"/>
        <w:right w:val="none" w:sz="0" w:space="0" w:color="auto"/>
      </w:divBdr>
    </w:div>
    <w:div w:id="1617103347">
      <w:bodyDiv w:val="1"/>
      <w:marLeft w:val="0"/>
      <w:marRight w:val="0"/>
      <w:marTop w:val="0"/>
      <w:marBottom w:val="0"/>
      <w:divBdr>
        <w:top w:val="none" w:sz="0" w:space="0" w:color="auto"/>
        <w:left w:val="none" w:sz="0" w:space="0" w:color="auto"/>
        <w:bottom w:val="none" w:sz="0" w:space="0" w:color="auto"/>
        <w:right w:val="none" w:sz="0" w:space="0" w:color="auto"/>
      </w:divBdr>
    </w:div>
    <w:div w:id="1617129231">
      <w:bodyDiv w:val="1"/>
      <w:marLeft w:val="0"/>
      <w:marRight w:val="0"/>
      <w:marTop w:val="0"/>
      <w:marBottom w:val="0"/>
      <w:divBdr>
        <w:top w:val="none" w:sz="0" w:space="0" w:color="auto"/>
        <w:left w:val="none" w:sz="0" w:space="0" w:color="auto"/>
        <w:bottom w:val="none" w:sz="0" w:space="0" w:color="auto"/>
        <w:right w:val="none" w:sz="0" w:space="0" w:color="auto"/>
      </w:divBdr>
    </w:div>
    <w:div w:id="1618098767">
      <w:bodyDiv w:val="1"/>
      <w:marLeft w:val="0"/>
      <w:marRight w:val="0"/>
      <w:marTop w:val="0"/>
      <w:marBottom w:val="0"/>
      <w:divBdr>
        <w:top w:val="none" w:sz="0" w:space="0" w:color="auto"/>
        <w:left w:val="none" w:sz="0" w:space="0" w:color="auto"/>
        <w:bottom w:val="none" w:sz="0" w:space="0" w:color="auto"/>
        <w:right w:val="none" w:sz="0" w:space="0" w:color="auto"/>
      </w:divBdr>
    </w:div>
    <w:div w:id="1621692844">
      <w:bodyDiv w:val="1"/>
      <w:marLeft w:val="0"/>
      <w:marRight w:val="0"/>
      <w:marTop w:val="0"/>
      <w:marBottom w:val="0"/>
      <w:divBdr>
        <w:top w:val="none" w:sz="0" w:space="0" w:color="auto"/>
        <w:left w:val="none" w:sz="0" w:space="0" w:color="auto"/>
        <w:bottom w:val="none" w:sz="0" w:space="0" w:color="auto"/>
        <w:right w:val="none" w:sz="0" w:space="0" w:color="auto"/>
      </w:divBdr>
    </w:div>
    <w:div w:id="1628075483">
      <w:bodyDiv w:val="1"/>
      <w:marLeft w:val="0"/>
      <w:marRight w:val="0"/>
      <w:marTop w:val="0"/>
      <w:marBottom w:val="0"/>
      <w:divBdr>
        <w:top w:val="none" w:sz="0" w:space="0" w:color="auto"/>
        <w:left w:val="none" w:sz="0" w:space="0" w:color="auto"/>
        <w:bottom w:val="none" w:sz="0" w:space="0" w:color="auto"/>
        <w:right w:val="none" w:sz="0" w:space="0" w:color="auto"/>
      </w:divBdr>
    </w:div>
    <w:div w:id="1636830289">
      <w:bodyDiv w:val="1"/>
      <w:marLeft w:val="0"/>
      <w:marRight w:val="0"/>
      <w:marTop w:val="0"/>
      <w:marBottom w:val="0"/>
      <w:divBdr>
        <w:top w:val="none" w:sz="0" w:space="0" w:color="auto"/>
        <w:left w:val="none" w:sz="0" w:space="0" w:color="auto"/>
        <w:bottom w:val="none" w:sz="0" w:space="0" w:color="auto"/>
        <w:right w:val="none" w:sz="0" w:space="0" w:color="auto"/>
      </w:divBdr>
    </w:div>
    <w:div w:id="1640307984">
      <w:bodyDiv w:val="1"/>
      <w:marLeft w:val="0"/>
      <w:marRight w:val="0"/>
      <w:marTop w:val="0"/>
      <w:marBottom w:val="0"/>
      <w:divBdr>
        <w:top w:val="none" w:sz="0" w:space="0" w:color="auto"/>
        <w:left w:val="none" w:sz="0" w:space="0" w:color="auto"/>
        <w:bottom w:val="none" w:sz="0" w:space="0" w:color="auto"/>
        <w:right w:val="none" w:sz="0" w:space="0" w:color="auto"/>
      </w:divBdr>
    </w:div>
    <w:div w:id="1640497714">
      <w:bodyDiv w:val="1"/>
      <w:marLeft w:val="0"/>
      <w:marRight w:val="0"/>
      <w:marTop w:val="0"/>
      <w:marBottom w:val="0"/>
      <w:divBdr>
        <w:top w:val="none" w:sz="0" w:space="0" w:color="auto"/>
        <w:left w:val="none" w:sz="0" w:space="0" w:color="auto"/>
        <w:bottom w:val="none" w:sz="0" w:space="0" w:color="auto"/>
        <w:right w:val="none" w:sz="0" w:space="0" w:color="auto"/>
      </w:divBdr>
    </w:div>
    <w:div w:id="1645305859">
      <w:bodyDiv w:val="1"/>
      <w:marLeft w:val="0"/>
      <w:marRight w:val="0"/>
      <w:marTop w:val="0"/>
      <w:marBottom w:val="0"/>
      <w:divBdr>
        <w:top w:val="none" w:sz="0" w:space="0" w:color="auto"/>
        <w:left w:val="none" w:sz="0" w:space="0" w:color="auto"/>
        <w:bottom w:val="none" w:sz="0" w:space="0" w:color="auto"/>
        <w:right w:val="none" w:sz="0" w:space="0" w:color="auto"/>
      </w:divBdr>
    </w:div>
    <w:div w:id="1645811584">
      <w:bodyDiv w:val="1"/>
      <w:marLeft w:val="0"/>
      <w:marRight w:val="0"/>
      <w:marTop w:val="0"/>
      <w:marBottom w:val="0"/>
      <w:divBdr>
        <w:top w:val="none" w:sz="0" w:space="0" w:color="auto"/>
        <w:left w:val="none" w:sz="0" w:space="0" w:color="auto"/>
        <w:bottom w:val="none" w:sz="0" w:space="0" w:color="auto"/>
        <w:right w:val="none" w:sz="0" w:space="0" w:color="auto"/>
      </w:divBdr>
    </w:div>
    <w:div w:id="1647317166">
      <w:bodyDiv w:val="1"/>
      <w:marLeft w:val="0"/>
      <w:marRight w:val="0"/>
      <w:marTop w:val="0"/>
      <w:marBottom w:val="0"/>
      <w:divBdr>
        <w:top w:val="none" w:sz="0" w:space="0" w:color="auto"/>
        <w:left w:val="none" w:sz="0" w:space="0" w:color="auto"/>
        <w:bottom w:val="none" w:sz="0" w:space="0" w:color="auto"/>
        <w:right w:val="none" w:sz="0" w:space="0" w:color="auto"/>
      </w:divBdr>
    </w:div>
    <w:div w:id="1664819920">
      <w:bodyDiv w:val="1"/>
      <w:marLeft w:val="0"/>
      <w:marRight w:val="0"/>
      <w:marTop w:val="0"/>
      <w:marBottom w:val="0"/>
      <w:divBdr>
        <w:top w:val="none" w:sz="0" w:space="0" w:color="auto"/>
        <w:left w:val="none" w:sz="0" w:space="0" w:color="auto"/>
        <w:bottom w:val="none" w:sz="0" w:space="0" w:color="auto"/>
        <w:right w:val="none" w:sz="0" w:space="0" w:color="auto"/>
      </w:divBdr>
    </w:div>
    <w:div w:id="1666974554">
      <w:bodyDiv w:val="1"/>
      <w:marLeft w:val="0"/>
      <w:marRight w:val="0"/>
      <w:marTop w:val="0"/>
      <w:marBottom w:val="0"/>
      <w:divBdr>
        <w:top w:val="none" w:sz="0" w:space="0" w:color="auto"/>
        <w:left w:val="none" w:sz="0" w:space="0" w:color="auto"/>
        <w:bottom w:val="none" w:sz="0" w:space="0" w:color="auto"/>
        <w:right w:val="none" w:sz="0" w:space="0" w:color="auto"/>
      </w:divBdr>
      <w:divsChild>
        <w:div w:id="2031905225">
          <w:marLeft w:val="0"/>
          <w:marRight w:val="0"/>
          <w:marTop w:val="0"/>
          <w:marBottom w:val="0"/>
          <w:divBdr>
            <w:top w:val="none" w:sz="0" w:space="0" w:color="auto"/>
            <w:left w:val="none" w:sz="0" w:space="0" w:color="auto"/>
            <w:bottom w:val="none" w:sz="0" w:space="0" w:color="auto"/>
            <w:right w:val="none" w:sz="0" w:space="0" w:color="auto"/>
          </w:divBdr>
          <w:divsChild>
            <w:div w:id="463162827">
              <w:marLeft w:val="0"/>
              <w:marRight w:val="0"/>
              <w:marTop w:val="0"/>
              <w:marBottom w:val="0"/>
              <w:divBdr>
                <w:top w:val="none" w:sz="0" w:space="0" w:color="auto"/>
                <w:left w:val="none" w:sz="0" w:space="0" w:color="auto"/>
                <w:bottom w:val="none" w:sz="0" w:space="0" w:color="auto"/>
                <w:right w:val="none" w:sz="0" w:space="0" w:color="auto"/>
              </w:divBdr>
              <w:divsChild>
                <w:div w:id="322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0368">
      <w:bodyDiv w:val="1"/>
      <w:marLeft w:val="0"/>
      <w:marRight w:val="0"/>
      <w:marTop w:val="0"/>
      <w:marBottom w:val="0"/>
      <w:divBdr>
        <w:top w:val="none" w:sz="0" w:space="0" w:color="auto"/>
        <w:left w:val="none" w:sz="0" w:space="0" w:color="auto"/>
        <w:bottom w:val="none" w:sz="0" w:space="0" w:color="auto"/>
        <w:right w:val="none" w:sz="0" w:space="0" w:color="auto"/>
      </w:divBdr>
    </w:div>
    <w:div w:id="1676766201">
      <w:bodyDiv w:val="1"/>
      <w:marLeft w:val="0"/>
      <w:marRight w:val="0"/>
      <w:marTop w:val="0"/>
      <w:marBottom w:val="0"/>
      <w:divBdr>
        <w:top w:val="none" w:sz="0" w:space="0" w:color="auto"/>
        <w:left w:val="none" w:sz="0" w:space="0" w:color="auto"/>
        <w:bottom w:val="none" w:sz="0" w:space="0" w:color="auto"/>
        <w:right w:val="none" w:sz="0" w:space="0" w:color="auto"/>
      </w:divBdr>
    </w:div>
    <w:div w:id="1676767839">
      <w:bodyDiv w:val="1"/>
      <w:marLeft w:val="0"/>
      <w:marRight w:val="0"/>
      <w:marTop w:val="0"/>
      <w:marBottom w:val="0"/>
      <w:divBdr>
        <w:top w:val="none" w:sz="0" w:space="0" w:color="auto"/>
        <w:left w:val="none" w:sz="0" w:space="0" w:color="auto"/>
        <w:bottom w:val="none" w:sz="0" w:space="0" w:color="auto"/>
        <w:right w:val="none" w:sz="0" w:space="0" w:color="auto"/>
      </w:divBdr>
    </w:div>
    <w:div w:id="1677031932">
      <w:bodyDiv w:val="1"/>
      <w:marLeft w:val="0"/>
      <w:marRight w:val="0"/>
      <w:marTop w:val="0"/>
      <w:marBottom w:val="0"/>
      <w:divBdr>
        <w:top w:val="none" w:sz="0" w:space="0" w:color="auto"/>
        <w:left w:val="none" w:sz="0" w:space="0" w:color="auto"/>
        <w:bottom w:val="none" w:sz="0" w:space="0" w:color="auto"/>
        <w:right w:val="none" w:sz="0" w:space="0" w:color="auto"/>
      </w:divBdr>
    </w:div>
    <w:div w:id="1678771089">
      <w:bodyDiv w:val="1"/>
      <w:marLeft w:val="0"/>
      <w:marRight w:val="0"/>
      <w:marTop w:val="0"/>
      <w:marBottom w:val="0"/>
      <w:divBdr>
        <w:top w:val="none" w:sz="0" w:space="0" w:color="auto"/>
        <w:left w:val="none" w:sz="0" w:space="0" w:color="auto"/>
        <w:bottom w:val="none" w:sz="0" w:space="0" w:color="auto"/>
        <w:right w:val="none" w:sz="0" w:space="0" w:color="auto"/>
      </w:divBdr>
    </w:div>
    <w:div w:id="1680426442">
      <w:bodyDiv w:val="1"/>
      <w:marLeft w:val="0"/>
      <w:marRight w:val="0"/>
      <w:marTop w:val="0"/>
      <w:marBottom w:val="0"/>
      <w:divBdr>
        <w:top w:val="none" w:sz="0" w:space="0" w:color="auto"/>
        <w:left w:val="none" w:sz="0" w:space="0" w:color="auto"/>
        <w:bottom w:val="none" w:sz="0" w:space="0" w:color="auto"/>
        <w:right w:val="none" w:sz="0" w:space="0" w:color="auto"/>
      </w:divBdr>
    </w:div>
    <w:div w:id="1684431159">
      <w:bodyDiv w:val="1"/>
      <w:marLeft w:val="0"/>
      <w:marRight w:val="0"/>
      <w:marTop w:val="0"/>
      <w:marBottom w:val="0"/>
      <w:divBdr>
        <w:top w:val="none" w:sz="0" w:space="0" w:color="auto"/>
        <w:left w:val="none" w:sz="0" w:space="0" w:color="auto"/>
        <w:bottom w:val="none" w:sz="0" w:space="0" w:color="auto"/>
        <w:right w:val="none" w:sz="0" w:space="0" w:color="auto"/>
      </w:divBdr>
      <w:divsChild>
        <w:div w:id="1092704372">
          <w:marLeft w:val="0"/>
          <w:marRight w:val="0"/>
          <w:marTop w:val="0"/>
          <w:marBottom w:val="0"/>
          <w:divBdr>
            <w:top w:val="none" w:sz="0" w:space="0" w:color="auto"/>
            <w:left w:val="none" w:sz="0" w:space="0" w:color="auto"/>
            <w:bottom w:val="none" w:sz="0" w:space="0" w:color="auto"/>
            <w:right w:val="none" w:sz="0" w:space="0" w:color="auto"/>
          </w:divBdr>
          <w:divsChild>
            <w:div w:id="2042045272">
              <w:marLeft w:val="0"/>
              <w:marRight w:val="0"/>
              <w:marTop w:val="0"/>
              <w:marBottom w:val="0"/>
              <w:divBdr>
                <w:top w:val="none" w:sz="0" w:space="0" w:color="auto"/>
                <w:left w:val="none" w:sz="0" w:space="0" w:color="auto"/>
                <w:bottom w:val="none" w:sz="0" w:space="0" w:color="auto"/>
                <w:right w:val="none" w:sz="0" w:space="0" w:color="auto"/>
              </w:divBdr>
              <w:divsChild>
                <w:div w:id="800465045">
                  <w:marLeft w:val="0"/>
                  <w:marRight w:val="0"/>
                  <w:marTop w:val="0"/>
                  <w:marBottom w:val="0"/>
                  <w:divBdr>
                    <w:top w:val="none" w:sz="0" w:space="0" w:color="auto"/>
                    <w:left w:val="none" w:sz="0" w:space="0" w:color="auto"/>
                    <w:bottom w:val="none" w:sz="0" w:space="0" w:color="auto"/>
                    <w:right w:val="none" w:sz="0" w:space="0" w:color="auto"/>
                  </w:divBdr>
                </w:div>
              </w:divsChild>
            </w:div>
            <w:div w:id="996421677">
              <w:marLeft w:val="0"/>
              <w:marRight w:val="0"/>
              <w:marTop w:val="0"/>
              <w:marBottom w:val="0"/>
              <w:divBdr>
                <w:top w:val="none" w:sz="0" w:space="0" w:color="auto"/>
                <w:left w:val="none" w:sz="0" w:space="0" w:color="auto"/>
                <w:bottom w:val="none" w:sz="0" w:space="0" w:color="auto"/>
                <w:right w:val="none" w:sz="0" w:space="0" w:color="auto"/>
              </w:divBdr>
              <w:divsChild>
                <w:div w:id="2075733923">
                  <w:marLeft w:val="0"/>
                  <w:marRight w:val="0"/>
                  <w:marTop w:val="0"/>
                  <w:marBottom w:val="0"/>
                  <w:divBdr>
                    <w:top w:val="none" w:sz="0" w:space="0" w:color="auto"/>
                    <w:left w:val="none" w:sz="0" w:space="0" w:color="auto"/>
                    <w:bottom w:val="none" w:sz="0" w:space="0" w:color="auto"/>
                    <w:right w:val="none" w:sz="0" w:space="0" w:color="auto"/>
                  </w:divBdr>
                </w:div>
                <w:div w:id="5672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6843">
          <w:marLeft w:val="0"/>
          <w:marRight w:val="0"/>
          <w:marTop w:val="0"/>
          <w:marBottom w:val="0"/>
          <w:divBdr>
            <w:top w:val="none" w:sz="0" w:space="0" w:color="auto"/>
            <w:left w:val="none" w:sz="0" w:space="0" w:color="auto"/>
            <w:bottom w:val="none" w:sz="0" w:space="0" w:color="auto"/>
            <w:right w:val="none" w:sz="0" w:space="0" w:color="auto"/>
          </w:divBdr>
          <w:divsChild>
            <w:div w:id="198932102">
              <w:marLeft w:val="0"/>
              <w:marRight w:val="0"/>
              <w:marTop w:val="0"/>
              <w:marBottom w:val="0"/>
              <w:divBdr>
                <w:top w:val="none" w:sz="0" w:space="0" w:color="auto"/>
                <w:left w:val="none" w:sz="0" w:space="0" w:color="auto"/>
                <w:bottom w:val="none" w:sz="0" w:space="0" w:color="auto"/>
                <w:right w:val="none" w:sz="0" w:space="0" w:color="auto"/>
              </w:divBdr>
              <w:divsChild>
                <w:div w:id="1938249734">
                  <w:marLeft w:val="0"/>
                  <w:marRight w:val="0"/>
                  <w:marTop w:val="0"/>
                  <w:marBottom w:val="0"/>
                  <w:divBdr>
                    <w:top w:val="none" w:sz="0" w:space="0" w:color="auto"/>
                    <w:left w:val="none" w:sz="0" w:space="0" w:color="auto"/>
                    <w:bottom w:val="none" w:sz="0" w:space="0" w:color="auto"/>
                    <w:right w:val="none" w:sz="0" w:space="0" w:color="auto"/>
                  </w:divBdr>
                </w:div>
              </w:divsChild>
            </w:div>
            <w:div w:id="63187854">
              <w:marLeft w:val="0"/>
              <w:marRight w:val="0"/>
              <w:marTop w:val="0"/>
              <w:marBottom w:val="0"/>
              <w:divBdr>
                <w:top w:val="none" w:sz="0" w:space="0" w:color="auto"/>
                <w:left w:val="none" w:sz="0" w:space="0" w:color="auto"/>
                <w:bottom w:val="none" w:sz="0" w:space="0" w:color="auto"/>
                <w:right w:val="none" w:sz="0" w:space="0" w:color="auto"/>
              </w:divBdr>
              <w:divsChild>
                <w:div w:id="6011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1748">
      <w:bodyDiv w:val="1"/>
      <w:marLeft w:val="0"/>
      <w:marRight w:val="0"/>
      <w:marTop w:val="0"/>
      <w:marBottom w:val="0"/>
      <w:divBdr>
        <w:top w:val="none" w:sz="0" w:space="0" w:color="auto"/>
        <w:left w:val="none" w:sz="0" w:space="0" w:color="auto"/>
        <w:bottom w:val="none" w:sz="0" w:space="0" w:color="auto"/>
        <w:right w:val="none" w:sz="0" w:space="0" w:color="auto"/>
      </w:divBdr>
    </w:div>
    <w:div w:id="1697920678">
      <w:bodyDiv w:val="1"/>
      <w:marLeft w:val="0"/>
      <w:marRight w:val="0"/>
      <w:marTop w:val="0"/>
      <w:marBottom w:val="0"/>
      <w:divBdr>
        <w:top w:val="none" w:sz="0" w:space="0" w:color="auto"/>
        <w:left w:val="none" w:sz="0" w:space="0" w:color="auto"/>
        <w:bottom w:val="none" w:sz="0" w:space="0" w:color="auto"/>
        <w:right w:val="none" w:sz="0" w:space="0" w:color="auto"/>
      </w:divBdr>
    </w:div>
    <w:div w:id="1706246042">
      <w:bodyDiv w:val="1"/>
      <w:marLeft w:val="0"/>
      <w:marRight w:val="0"/>
      <w:marTop w:val="0"/>
      <w:marBottom w:val="0"/>
      <w:divBdr>
        <w:top w:val="none" w:sz="0" w:space="0" w:color="auto"/>
        <w:left w:val="none" w:sz="0" w:space="0" w:color="auto"/>
        <w:bottom w:val="none" w:sz="0" w:space="0" w:color="auto"/>
        <w:right w:val="none" w:sz="0" w:space="0" w:color="auto"/>
      </w:divBdr>
    </w:div>
    <w:div w:id="1706712709">
      <w:bodyDiv w:val="1"/>
      <w:marLeft w:val="0"/>
      <w:marRight w:val="0"/>
      <w:marTop w:val="0"/>
      <w:marBottom w:val="0"/>
      <w:divBdr>
        <w:top w:val="none" w:sz="0" w:space="0" w:color="auto"/>
        <w:left w:val="none" w:sz="0" w:space="0" w:color="auto"/>
        <w:bottom w:val="none" w:sz="0" w:space="0" w:color="auto"/>
        <w:right w:val="none" w:sz="0" w:space="0" w:color="auto"/>
      </w:divBdr>
    </w:div>
    <w:div w:id="1707095222">
      <w:bodyDiv w:val="1"/>
      <w:marLeft w:val="0"/>
      <w:marRight w:val="0"/>
      <w:marTop w:val="0"/>
      <w:marBottom w:val="0"/>
      <w:divBdr>
        <w:top w:val="none" w:sz="0" w:space="0" w:color="auto"/>
        <w:left w:val="none" w:sz="0" w:space="0" w:color="auto"/>
        <w:bottom w:val="none" w:sz="0" w:space="0" w:color="auto"/>
        <w:right w:val="none" w:sz="0" w:space="0" w:color="auto"/>
      </w:divBdr>
    </w:div>
    <w:div w:id="1710644568">
      <w:bodyDiv w:val="1"/>
      <w:marLeft w:val="0"/>
      <w:marRight w:val="0"/>
      <w:marTop w:val="0"/>
      <w:marBottom w:val="0"/>
      <w:divBdr>
        <w:top w:val="none" w:sz="0" w:space="0" w:color="auto"/>
        <w:left w:val="none" w:sz="0" w:space="0" w:color="auto"/>
        <w:bottom w:val="none" w:sz="0" w:space="0" w:color="auto"/>
        <w:right w:val="none" w:sz="0" w:space="0" w:color="auto"/>
      </w:divBdr>
    </w:div>
    <w:div w:id="1717772037">
      <w:bodyDiv w:val="1"/>
      <w:marLeft w:val="0"/>
      <w:marRight w:val="0"/>
      <w:marTop w:val="0"/>
      <w:marBottom w:val="0"/>
      <w:divBdr>
        <w:top w:val="none" w:sz="0" w:space="0" w:color="auto"/>
        <w:left w:val="none" w:sz="0" w:space="0" w:color="auto"/>
        <w:bottom w:val="none" w:sz="0" w:space="0" w:color="auto"/>
        <w:right w:val="none" w:sz="0" w:space="0" w:color="auto"/>
      </w:divBdr>
    </w:div>
    <w:div w:id="1720782555">
      <w:bodyDiv w:val="1"/>
      <w:marLeft w:val="0"/>
      <w:marRight w:val="0"/>
      <w:marTop w:val="0"/>
      <w:marBottom w:val="0"/>
      <w:divBdr>
        <w:top w:val="none" w:sz="0" w:space="0" w:color="auto"/>
        <w:left w:val="none" w:sz="0" w:space="0" w:color="auto"/>
        <w:bottom w:val="none" w:sz="0" w:space="0" w:color="auto"/>
        <w:right w:val="none" w:sz="0" w:space="0" w:color="auto"/>
      </w:divBdr>
    </w:div>
    <w:div w:id="1722705069">
      <w:bodyDiv w:val="1"/>
      <w:marLeft w:val="0"/>
      <w:marRight w:val="0"/>
      <w:marTop w:val="0"/>
      <w:marBottom w:val="0"/>
      <w:divBdr>
        <w:top w:val="none" w:sz="0" w:space="0" w:color="auto"/>
        <w:left w:val="none" w:sz="0" w:space="0" w:color="auto"/>
        <w:bottom w:val="none" w:sz="0" w:space="0" w:color="auto"/>
        <w:right w:val="none" w:sz="0" w:space="0" w:color="auto"/>
      </w:divBdr>
    </w:div>
    <w:div w:id="1723863796">
      <w:bodyDiv w:val="1"/>
      <w:marLeft w:val="0"/>
      <w:marRight w:val="0"/>
      <w:marTop w:val="0"/>
      <w:marBottom w:val="0"/>
      <w:divBdr>
        <w:top w:val="none" w:sz="0" w:space="0" w:color="auto"/>
        <w:left w:val="none" w:sz="0" w:space="0" w:color="auto"/>
        <w:bottom w:val="none" w:sz="0" w:space="0" w:color="auto"/>
        <w:right w:val="none" w:sz="0" w:space="0" w:color="auto"/>
      </w:divBdr>
      <w:divsChild>
        <w:div w:id="1821966403">
          <w:marLeft w:val="360"/>
          <w:marRight w:val="0"/>
          <w:marTop w:val="200"/>
          <w:marBottom w:val="0"/>
          <w:divBdr>
            <w:top w:val="none" w:sz="0" w:space="0" w:color="auto"/>
            <w:left w:val="none" w:sz="0" w:space="0" w:color="auto"/>
            <w:bottom w:val="none" w:sz="0" w:space="0" w:color="auto"/>
            <w:right w:val="none" w:sz="0" w:space="0" w:color="auto"/>
          </w:divBdr>
        </w:div>
        <w:div w:id="1728142779">
          <w:marLeft w:val="360"/>
          <w:marRight w:val="0"/>
          <w:marTop w:val="200"/>
          <w:marBottom w:val="0"/>
          <w:divBdr>
            <w:top w:val="none" w:sz="0" w:space="0" w:color="auto"/>
            <w:left w:val="none" w:sz="0" w:space="0" w:color="auto"/>
            <w:bottom w:val="none" w:sz="0" w:space="0" w:color="auto"/>
            <w:right w:val="none" w:sz="0" w:space="0" w:color="auto"/>
          </w:divBdr>
        </w:div>
      </w:divsChild>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5333044">
      <w:bodyDiv w:val="1"/>
      <w:marLeft w:val="0"/>
      <w:marRight w:val="0"/>
      <w:marTop w:val="0"/>
      <w:marBottom w:val="0"/>
      <w:divBdr>
        <w:top w:val="none" w:sz="0" w:space="0" w:color="auto"/>
        <w:left w:val="none" w:sz="0" w:space="0" w:color="auto"/>
        <w:bottom w:val="none" w:sz="0" w:space="0" w:color="auto"/>
        <w:right w:val="none" w:sz="0" w:space="0" w:color="auto"/>
      </w:divBdr>
    </w:div>
    <w:div w:id="1729105067">
      <w:bodyDiv w:val="1"/>
      <w:marLeft w:val="0"/>
      <w:marRight w:val="0"/>
      <w:marTop w:val="0"/>
      <w:marBottom w:val="0"/>
      <w:divBdr>
        <w:top w:val="none" w:sz="0" w:space="0" w:color="auto"/>
        <w:left w:val="none" w:sz="0" w:space="0" w:color="auto"/>
        <w:bottom w:val="none" w:sz="0" w:space="0" w:color="auto"/>
        <w:right w:val="none" w:sz="0" w:space="0" w:color="auto"/>
      </w:divBdr>
    </w:div>
    <w:div w:id="1731414963">
      <w:bodyDiv w:val="1"/>
      <w:marLeft w:val="0"/>
      <w:marRight w:val="0"/>
      <w:marTop w:val="0"/>
      <w:marBottom w:val="0"/>
      <w:divBdr>
        <w:top w:val="none" w:sz="0" w:space="0" w:color="auto"/>
        <w:left w:val="none" w:sz="0" w:space="0" w:color="auto"/>
        <w:bottom w:val="none" w:sz="0" w:space="0" w:color="auto"/>
        <w:right w:val="none" w:sz="0" w:space="0" w:color="auto"/>
      </w:divBdr>
    </w:div>
    <w:div w:id="173226683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21">
          <w:marLeft w:val="446"/>
          <w:marRight w:val="0"/>
          <w:marTop w:val="360"/>
          <w:marBottom w:val="360"/>
          <w:divBdr>
            <w:top w:val="none" w:sz="0" w:space="0" w:color="auto"/>
            <w:left w:val="none" w:sz="0" w:space="0" w:color="auto"/>
            <w:bottom w:val="none" w:sz="0" w:space="0" w:color="auto"/>
            <w:right w:val="none" w:sz="0" w:space="0" w:color="auto"/>
          </w:divBdr>
        </w:div>
        <w:div w:id="589847582">
          <w:marLeft w:val="446"/>
          <w:marRight w:val="0"/>
          <w:marTop w:val="360"/>
          <w:marBottom w:val="360"/>
          <w:divBdr>
            <w:top w:val="none" w:sz="0" w:space="0" w:color="auto"/>
            <w:left w:val="none" w:sz="0" w:space="0" w:color="auto"/>
            <w:bottom w:val="none" w:sz="0" w:space="0" w:color="auto"/>
            <w:right w:val="none" w:sz="0" w:space="0" w:color="auto"/>
          </w:divBdr>
        </w:div>
        <w:div w:id="1631126462">
          <w:marLeft w:val="446"/>
          <w:marRight w:val="0"/>
          <w:marTop w:val="360"/>
          <w:marBottom w:val="360"/>
          <w:divBdr>
            <w:top w:val="none" w:sz="0" w:space="0" w:color="auto"/>
            <w:left w:val="none" w:sz="0" w:space="0" w:color="auto"/>
            <w:bottom w:val="none" w:sz="0" w:space="0" w:color="auto"/>
            <w:right w:val="none" w:sz="0" w:space="0" w:color="auto"/>
          </w:divBdr>
        </w:div>
        <w:div w:id="1320306646">
          <w:marLeft w:val="446"/>
          <w:marRight w:val="0"/>
          <w:marTop w:val="360"/>
          <w:marBottom w:val="360"/>
          <w:divBdr>
            <w:top w:val="none" w:sz="0" w:space="0" w:color="auto"/>
            <w:left w:val="none" w:sz="0" w:space="0" w:color="auto"/>
            <w:bottom w:val="none" w:sz="0" w:space="0" w:color="auto"/>
            <w:right w:val="none" w:sz="0" w:space="0" w:color="auto"/>
          </w:divBdr>
        </w:div>
      </w:divsChild>
    </w:div>
    <w:div w:id="1735814938">
      <w:bodyDiv w:val="1"/>
      <w:marLeft w:val="0"/>
      <w:marRight w:val="0"/>
      <w:marTop w:val="0"/>
      <w:marBottom w:val="0"/>
      <w:divBdr>
        <w:top w:val="none" w:sz="0" w:space="0" w:color="auto"/>
        <w:left w:val="none" w:sz="0" w:space="0" w:color="auto"/>
        <w:bottom w:val="none" w:sz="0" w:space="0" w:color="auto"/>
        <w:right w:val="none" w:sz="0" w:space="0" w:color="auto"/>
      </w:divBdr>
    </w:div>
    <w:div w:id="1737242033">
      <w:bodyDiv w:val="1"/>
      <w:marLeft w:val="0"/>
      <w:marRight w:val="0"/>
      <w:marTop w:val="0"/>
      <w:marBottom w:val="0"/>
      <w:divBdr>
        <w:top w:val="none" w:sz="0" w:space="0" w:color="auto"/>
        <w:left w:val="none" w:sz="0" w:space="0" w:color="auto"/>
        <w:bottom w:val="none" w:sz="0" w:space="0" w:color="auto"/>
        <w:right w:val="none" w:sz="0" w:space="0" w:color="auto"/>
      </w:divBdr>
    </w:div>
    <w:div w:id="1737777012">
      <w:bodyDiv w:val="1"/>
      <w:marLeft w:val="0"/>
      <w:marRight w:val="0"/>
      <w:marTop w:val="0"/>
      <w:marBottom w:val="0"/>
      <w:divBdr>
        <w:top w:val="none" w:sz="0" w:space="0" w:color="auto"/>
        <w:left w:val="none" w:sz="0" w:space="0" w:color="auto"/>
        <w:bottom w:val="none" w:sz="0" w:space="0" w:color="auto"/>
        <w:right w:val="none" w:sz="0" w:space="0" w:color="auto"/>
      </w:divBdr>
    </w:div>
    <w:div w:id="1738168431">
      <w:bodyDiv w:val="1"/>
      <w:marLeft w:val="0"/>
      <w:marRight w:val="0"/>
      <w:marTop w:val="0"/>
      <w:marBottom w:val="0"/>
      <w:divBdr>
        <w:top w:val="none" w:sz="0" w:space="0" w:color="auto"/>
        <w:left w:val="none" w:sz="0" w:space="0" w:color="auto"/>
        <w:bottom w:val="none" w:sz="0" w:space="0" w:color="auto"/>
        <w:right w:val="none" w:sz="0" w:space="0" w:color="auto"/>
      </w:divBdr>
    </w:div>
    <w:div w:id="1738896392">
      <w:bodyDiv w:val="1"/>
      <w:marLeft w:val="0"/>
      <w:marRight w:val="0"/>
      <w:marTop w:val="0"/>
      <w:marBottom w:val="0"/>
      <w:divBdr>
        <w:top w:val="none" w:sz="0" w:space="0" w:color="auto"/>
        <w:left w:val="none" w:sz="0" w:space="0" w:color="auto"/>
        <w:bottom w:val="none" w:sz="0" w:space="0" w:color="auto"/>
        <w:right w:val="none" w:sz="0" w:space="0" w:color="auto"/>
      </w:divBdr>
    </w:div>
    <w:div w:id="1744452383">
      <w:bodyDiv w:val="1"/>
      <w:marLeft w:val="0"/>
      <w:marRight w:val="0"/>
      <w:marTop w:val="0"/>
      <w:marBottom w:val="0"/>
      <w:divBdr>
        <w:top w:val="none" w:sz="0" w:space="0" w:color="auto"/>
        <w:left w:val="none" w:sz="0" w:space="0" w:color="auto"/>
        <w:bottom w:val="none" w:sz="0" w:space="0" w:color="auto"/>
        <w:right w:val="none" w:sz="0" w:space="0" w:color="auto"/>
      </w:divBdr>
    </w:div>
    <w:div w:id="1754278988">
      <w:bodyDiv w:val="1"/>
      <w:marLeft w:val="0"/>
      <w:marRight w:val="0"/>
      <w:marTop w:val="0"/>
      <w:marBottom w:val="0"/>
      <w:divBdr>
        <w:top w:val="none" w:sz="0" w:space="0" w:color="auto"/>
        <w:left w:val="none" w:sz="0" w:space="0" w:color="auto"/>
        <w:bottom w:val="none" w:sz="0" w:space="0" w:color="auto"/>
        <w:right w:val="none" w:sz="0" w:space="0" w:color="auto"/>
      </w:divBdr>
    </w:div>
    <w:div w:id="1758287172">
      <w:bodyDiv w:val="1"/>
      <w:marLeft w:val="0"/>
      <w:marRight w:val="0"/>
      <w:marTop w:val="0"/>
      <w:marBottom w:val="0"/>
      <w:divBdr>
        <w:top w:val="none" w:sz="0" w:space="0" w:color="auto"/>
        <w:left w:val="none" w:sz="0" w:space="0" w:color="auto"/>
        <w:bottom w:val="none" w:sz="0" w:space="0" w:color="auto"/>
        <w:right w:val="none" w:sz="0" w:space="0" w:color="auto"/>
      </w:divBdr>
    </w:div>
    <w:div w:id="1770351302">
      <w:bodyDiv w:val="1"/>
      <w:marLeft w:val="0"/>
      <w:marRight w:val="0"/>
      <w:marTop w:val="0"/>
      <w:marBottom w:val="0"/>
      <w:divBdr>
        <w:top w:val="none" w:sz="0" w:space="0" w:color="auto"/>
        <w:left w:val="none" w:sz="0" w:space="0" w:color="auto"/>
        <w:bottom w:val="none" w:sz="0" w:space="0" w:color="auto"/>
        <w:right w:val="none" w:sz="0" w:space="0" w:color="auto"/>
      </w:divBdr>
    </w:div>
    <w:div w:id="1771850340">
      <w:bodyDiv w:val="1"/>
      <w:marLeft w:val="0"/>
      <w:marRight w:val="0"/>
      <w:marTop w:val="0"/>
      <w:marBottom w:val="0"/>
      <w:divBdr>
        <w:top w:val="none" w:sz="0" w:space="0" w:color="auto"/>
        <w:left w:val="none" w:sz="0" w:space="0" w:color="auto"/>
        <w:bottom w:val="none" w:sz="0" w:space="0" w:color="auto"/>
        <w:right w:val="none" w:sz="0" w:space="0" w:color="auto"/>
      </w:divBdr>
      <w:divsChild>
        <w:div w:id="195042892">
          <w:marLeft w:val="547"/>
          <w:marRight w:val="0"/>
          <w:marTop w:val="0"/>
          <w:marBottom w:val="0"/>
          <w:divBdr>
            <w:top w:val="none" w:sz="0" w:space="0" w:color="auto"/>
            <w:left w:val="none" w:sz="0" w:space="0" w:color="auto"/>
            <w:bottom w:val="none" w:sz="0" w:space="0" w:color="auto"/>
            <w:right w:val="none" w:sz="0" w:space="0" w:color="auto"/>
          </w:divBdr>
        </w:div>
      </w:divsChild>
    </w:div>
    <w:div w:id="1776250651">
      <w:bodyDiv w:val="1"/>
      <w:marLeft w:val="0"/>
      <w:marRight w:val="0"/>
      <w:marTop w:val="0"/>
      <w:marBottom w:val="0"/>
      <w:divBdr>
        <w:top w:val="none" w:sz="0" w:space="0" w:color="auto"/>
        <w:left w:val="none" w:sz="0" w:space="0" w:color="auto"/>
        <w:bottom w:val="none" w:sz="0" w:space="0" w:color="auto"/>
        <w:right w:val="none" w:sz="0" w:space="0" w:color="auto"/>
      </w:divBdr>
    </w:div>
    <w:div w:id="1783039276">
      <w:bodyDiv w:val="1"/>
      <w:marLeft w:val="0"/>
      <w:marRight w:val="0"/>
      <w:marTop w:val="0"/>
      <w:marBottom w:val="0"/>
      <w:divBdr>
        <w:top w:val="none" w:sz="0" w:space="0" w:color="auto"/>
        <w:left w:val="none" w:sz="0" w:space="0" w:color="auto"/>
        <w:bottom w:val="none" w:sz="0" w:space="0" w:color="auto"/>
        <w:right w:val="none" w:sz="0" w:space="0" w:color="auto"/>
      </w:divBdr>
    </w:div>
    <w:div w:id="1783256053">
      <w:bodyDiv w:val="1"/>
      <w:marLeft w:val="0"/>
      <w:marRight w:val="0"/>
      <w:marTop w:val="0"/>
      <w:marBottom w:val="0"/>
      <w:divBdr>
        <w:top w:val="none" w:sz="0" w:space="0" w:color="auto"/>
        <w:left w:val="none" w:sz="0" w:space="0" w:color="auto"/>
        <w:bottom w:val="none" w:sz="0" w:space="0" w:color="auto"/>
        <w:right w:val="none" w:sz="0" w:space="0" w:color="auto"/>
      </w:divBdr>
    </w:div>
    <w:div w:id="1794787430">
      <w:bodyDiv w:val="1"/>
      <w:marLeft w:val="0"/>
      <w:marRight w:val="0"/>
      <w:marTop w:val="0"/>
      <w:marBottom w:val="0"/>
      <w:divBdr>
        <w:top w:val="none" w:sz="0" w:space="0" w:color="auto"/>
        <w:left w:val="none" w:sz="0" w:space="0" w:color="auto"/>
        <w:bottom w:val="none" w:sz="0" w:space="0" w:color="auto"/>
        <w:right w:val="none" w:sz="0" w:space="0" w:color="auto"/>
      </w:divBdr>
    </w:div>
    <w:div w:id="1796947503">
      <w:bodyDiv w:val="1"/>
      <w:marLeft w:val="0"/>
      <w:marRight w:val="0"/>
      <w:marTop w:val="0"/>
      <w:marBottom w:val="0"/>
      <w:divBdr>
        <w:top w:val="none" w:sz="0" w:space="0" w:color="auto"/>
        <w:left w:val="none" w:sz="0" w:space="0" w:color="auto"/>
        <w:bottom w:val="none" w:sz="0" w:space="0" w:color="auto"/>
        <w:right w:val="none" w:sz="0" w:space="0" w:color="auto"/>
      </w:divBdr>
    </w:div>
    <w:div w:id="1800878330">
      <w:bodyDiv w:val="1"/>
      <w:marLeft w:val="0"/>
      <w:marRight w:val="0"/>
      <w:marTop w:val="0"/>
      <w:marBottom w:val="0"/>
      <w:divBdr>
        <w:top w:val="none" w:sz="0" w:space="0" w:color="auto"/>
        <w:left w:val="none" w:sz="0" w:space="0" w:color="auto"/>
        <w:bottom w:val="none" w:sz="0" w:space="0" w:color="auto"/>
        <w:right w:val="none" w:sz="0" w:space="0" w:color="auto"/>
      </w:divBdr>
    </w:div>
    <w:div w:id="1813331173">
      <w:bodyDiv w:val="1"/>
      <w:marLeft w:val="0"/>
      <w:marRight w:val="0"/>
      <w:marTop w:val="0"/>
      <w:marBottom w:val="0"/>
      <w:divBdr>
        <w:top w:val="none" w:sz="0" w:space="0" w:color="auto"/>
        <w:left w:val="none" w:sz="0" w:space="0" w:color="auto"/>
        <w:bottom w:val="none" w:sz="0" w:space="0" w:color="auto"/>
        <w:right w:val="none" w:sz="0" w:space="0" w:color="auto"/>
      </w:divBdr>
    </w:div>
    <w:div w:id="1845777516">
      <w:bodyDiv w:val="1"/>
      <w:marLeft w:val="0"/>
      <w:marRight w:val="0"/>
      <w:marTop w:val="0"/>
      <w:marBottom w:val="0"/>
      <w:divBdr>
        <w:top w:val="none" w:sz="0" w:space="0" w:color="auto"/>
        <w:left w:val="none" w:sz="0" w:space="0" w:color="auto"/>
        <w:bottom w:val="none" w:sz="0" w:space="0" w:color="auto"/>
        <w:right w:val="none" w:sz="0" w:space="0" w:color="auto"/>
      </w:divBdr>
    </w:div>
    <w:div w:id="1853645359">
      <w:bodyDiv w:val="1"/>
      <w:marLeft w:val="0"/>
      <w:marRight w:val="0"/>
      <w:marTop w:val="0"/>
      <w:marBottom w:val="0"/>
      <w:divBdr>
        <w:top w:val="none" w:sz="0" w:space="0" w:color="auto"/>
        <w:left w:val="none" w:sz="0" w:space="0" w:color="auto"/>
        <w:bottom w:val="none" w:sz="0" w:space="0" w:color="auto"/>
        <w:right w:val="none" w:sz="0" w:space="0" w:color="auto"/>
      </w:divBdr>
    </w:div>
    <w:div w:id="1861241252">
      <w:bodyDiv w:val="1"/>
      <w:marLeft w:val="0"/>
      <w:marRight w:val="0"/>
      <w:marTop w:val="0"/>
      <w:marBottom w:val="0"/>
      <w:divBdr>
        <w:top w:val="none" w:sz="0" w:space="0" w:color="auto"/>
        <w:left w:val="none" w:sz="0" w:space="0" w:color="auto"/>
        <w:bottom w:val="none" w:sz="0" w:space="0" w:color="auto"/>
        <w:right w:val="none" w:sz="0" w:space="0" w:color="auto"/>
      </w:divBdr>
    </w:div>
    <w:div w:id="1862696151">
      <w:bodyDiv w:val="1"/>
      <w:marLeft w:val="0"/>
      <w:marRight w:val="0"/>
      <w:marTop w:val="0"/>
      <w:marBottom w:val="0"/>
      <w:divBdr>
        <w:top w:val="none" w:sz="0" w:space="0" w:color="auto"/>
        <w:left w:val="none" w:sz="0" w:space="0" w:color="auto"/>
        <w:bottom w:val="none" w:sz="0" w:space="0" w:color="auto"/>
        <w:right w:val="none" w:sz="0" w:space="0" w:color="auto"/>
      </w:divBdr>
    </w:div>
    <w:div w:id="1867212790">
      <w:bodyDiv w:val="1"/>
      <w:marLeft w:val="0"/>
      <w:marRight w:val="0"/>
      <w:marTop w:val="0"/>
      <w:marBottom w:val="0"/>
      <w:divBdr>
        <w:top w:val="none" w:sz="0" w:space="0" w:color="auto"/>
        <w:left w:val="none" w:sz="0" w:space="0" w:color="auto"/>
        <w:bottom w:val="none" w:sz="0" w:space="0" w:color="auto"/>
        <w:right w:val="none" w:sz="0" w:space="0" w:color="auto"/>
      </w:divBdr>
    </w:div>
    <w:div w:id="1871336725">
      <w:bodyDiv w:val="1"/>
      <w:marLeft w:val="0"/>
      <w:marRight w:val="0"/>
      <w:marTop w:val="0"/>
      <w:marBottom w:val="0"/>
      <w:divBdr>
        <w:top w:val="none" w:sz="0" w:space="0" w:color="auto"/>
        <w:left w:val="none" w:sz="0" w:space="0" w:color="auto"/>
        <w:bottom w:val="none" w:sz="0" w:space="0" w:color="auto"/>
        <w:right w:val="none" w:sz="0" w:space="0" w:color="auto"/>
      </w:divBdr>
    </w:div>
    <w:div w:id="1872649825">
      <w:bodyDiv w:val="1"/>
      <w:marLeft w:val="0"/>
      <w:marRight w:val="0"/>
      <w:marTop w:val="0"/>
      <w:marBottom w:val="0"/>
      <w:divBdr>
        <w:top w:val="none" w:sz="0" w:space="0" w:color="auto"/>
        <w:left w:val="none" w:sz="0" w:space="0" w:color="auto"/>
        <w:bottom w:val="none" w:sz="0" w:space="0" w:color="auto"/>
        <w:right w:val="none" w:sz="0" w:space="0" w:color="auto"/>
      </w:divBdr>
    </w:div>
    <w:div w:id="1876497788">
      <w:bodyDiv w:val="1"/>
      <w:marLeft w:val="0"/>
      <w:marRight w:val="0"/>
      <w:marTop w:val="0"/>
      <w:marBottom w:val="0"/>
      <w:divBdr>
        <w:top w:val="none" w:sz="0" w:space="0" w:color="auto"/>
        <w:left w:val="none" w:sz="0" w:space="0" w:color="auto"/>
        <w:bottom w:val="none" w:sz="0" w:space="0" w:color="auto"/>
        <w:right w:val="none" w:sz="0" w:space="0" w:color="auto"/>
      </w:divBdr>
    </w:div>
    <w:div w:id="1880822621">
      <w:bodyDiv w:val="1"/>
      <w:marLeft w:val="0"/>
      <w:marRight w:val="0"/>
      <w:marTop w:val="0"/>
      <w:marBottom w:val="0"/>
      <w:divBdr>
        <w:top w:val="none" w:sz="0" w:space="0" w:color="auto"/>
        <w:left w:val="none" w:sz="0" w:space="0" w:color="auto"/>
        <w:bottom w:val="none" w:sz="0" w:space="0" w:color="auto"/>
        <w:right w:val="none" w:sz="0" w:space="0" w:color="auto"/>
      </w:divBdr>
    </w:div>
    <w:div w:id="1890409837">
      <w:bodyDiv w:val="1"/>
      <w:marLeft w:val="0"/>
      <w:marRight w:val="0"/>
      <w:marTop w:val="0"/>
      <w:marBottom w:val="0"/>
      <w:divBdr>
        <w:top w:val="none" w:sz="0" w:space="0" w:color="auto"/>
        <w:left w:val="none" w:sz="0" w:space="0" w:color="auto"/>
        <w:bottom w:val="none" w:sz="0" w:space="0" w:color="auto"/>
        <w:right w:val="none" w:sz="0" w:space="0" w:color="auto"/>
      </w:divBdr>
    </w:div>
    <w:div w:id="1898931566">
      <w:bodyDiv w:val="1"/>
      <w:marLeft w:val="0"/>
      <w:marRight w:val="0"/>
      <w:marTop w:val="0"/>
      <w:marBottom w:val="0"/>
      <w:divBdr>
        <w:top w:val="none" w:sz="0" w:space="0" w:color="auto"/>
        <w:left w:val="none" w:sz="0" w:space="0" w:color="auto"/>
        <w:bottom w:val="none" w:sz="0" w:space="0" w:color="auto"/>
        <w:right w:val="none" w:sz="0" w:space="0" w:color="auto"/>
      </w:divBdr>
      <w:divsChild>
        <w:div w:id="2119980998">
          <w:marLeft w:val="0"/>
          <w:marRight w:val="0"/>
          <w:marTop w:val="0"/>
          <w:marBottom w:val="0"/>
          <w:divBdr>
            <w:top w:val="none" w:sz="0" w:space="0" w:color="auto"/>
            <w:left w:val="none" w:sz="0" w:space="0" w:color="auto"/>
            <w:bottom w:val="none" w:sz="0" w:space="0" w:color="auto"/>
            <w:right w:val="none" w:sz="0" w:space="0" w:color="auto"/>
          </w:divBdr>
          <w:divsChild>
            <w:div w:id="2129884074">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34096">
      <w:bodyDiv w:val="1"/>
      <w:marLeft w:val="0"/>
      <w:marRight w:val="0"/>
      <w:marTop w:val="0"/>
      <w:marBottom w:val="0"/>
      <w:divBdr>
        <w:top w:val="none" w:sz="0" w:space="0" w:color="auto"/>
        <w:left w:val="none" w:sz="0" w:space="0" w:color="auto"/>
        <w:bottom w:val="none" w:sz="0" w:space="0" w:color="auto"/>
        <w:right w:val="none" w:sz="0" w:space="0" w:color="auto"/>
      </w:divBdr>
    </w:div>
    <w:div w:id="1903129138">
      <w:bodyDiv w:val="1"/>
      <w:marLeft w:val="0"/>
      <w:marRight w:val="0"/>
      <w:marTop w:val="0"/>
      <w:marBottom w:val="0"/>
      <w:divBdr>
        <w:top w:val="none" w:sz="0" w:space="0" w:color="auto"/>
        <w:left w:val="none" w:sz="0" w:space="0" w:color="auto"/>
        <w:bottom w:val="none" w:sz="0" w:space="0" w:color="auto"/>
        <w:right w:val="none" w:sz="0" w:space="0" w:color="auto"/>
      </w:divBdr>
    </w:div>
    <w:div w:id="1916863439">
      <w:bodyDiv w:val="1"/>
      <w:marLeft w:val="0"/>
      <w:marRight w:val="0"/>
      <w:marTop w:val="0"/>
      <w:marBottom w:val="0"/>
      <w:divBdr>
        <w:top w:val="none" w:sz="0" w:space="0" w:color="auto"/>
        <w:left w:val="none" w:sz="0" w:space="0" w:color="auto"/>
        <w:bottom w:val="none" w:sz="0" w:space="0" w:color="auto"/>
        <w:right w:val="none" w:sz="0" w:space="0" w:color="auto"/>
      </w:divBdr>
    </w:div>
    <w:div w:id="1917741822">
      <w:bodyDiv w:val="1"/>
      <w:marLeft w:val="0"/>
      <w:marRight w:val="0"/>
      <w:marTop w:val="0"/>
      <w:marBottom w:val="0"/>
      <w:divBdr>
        <w:top w:val="none" w:sz="0" w:space="0" w:color="auto"/>
        <w:left w:val="none" w:sz="0" w:space="0" w:color="auto"/>
        <w:bottom w:val="none" w:sz="0" w:space="0" w:color="auto"/>
        <w:right w:val="none" w:sz="0" w:space="0" w:color="auto"/>
      </w:divBdr>
    </w:div>
    <w:div w:id="1918048142">
      <w:bodyDiv w:val="1"/>
      <w:marLeft w:val="0"/>
      <w:marRight w:val="0"/>
      <w:marTop w:val="0"/>
      <w:marBottom w:val="0"/>
      <w:divBdr>
        <w:top w:val="none" w:sz="0" w:space="0" w:color="auto"/>
        <w:left w:val="none" w:sz="0" w:space="0" w:color="auto"/>
        <w:bottom w:val="none" w:sz="0" w:space="0" w:color="auto"/>
        <w:right w:val="none" w:sz="0" w:space="0" w:color="auto"/>
      </w:divBdr>
    </w:div>
    <w:div w:id="1923223223">
      <w:bodyDiv w:val="1"/>
      <w:marLeft w:val="0"/>
      <w:marRight w:val="0"/>
      <w:marTop w:val="0"/>
      <w:marBottom w:val="0"/>
      <w:divBdr>
        <w:top w:val="none" w:sz="0" w:space="0" w:color="auto"/>
        <w:left w:val="none" w:sz="0" w:space="0" w:color="auto"/>
        <w:bottom w:val="none" w:sz="0" w:space="0" w:color="auto"/>
        <w:right w:val="none" w:sz="0" w:space="0" w:color="auto"/>
      </w:divBdr>
    </w:div>
    <w:div w:id="1927566621">
      <w:bodyDiv w:val="1"/>
      <w:marLeft w:val="0"/>
      <w:marRight w:val="0"/>
      <w:marTop w:val="0"/>
      <w:marBottom w:val="0"/>
      <w:divBdr>
        <w:top w:val="none" w:sz="0" w:space="0" w:color="auto"/>
        <w:left w:val="none" w:sz="0" w:space="0" w:color="auto"/>
        <w:bottom w:val="none" w:sz="0" w:space="0" w:color="auto"/>
        <w:right w:val="none" w:sz="0" w:space="0" w:color="auto"/>
      </w:divBdr>
    </w:div>
    <w:div w:id="1930312464">
      <w:bodyDiv w:val="1"/>
      <w:marLeft w:val="0"/>
      <w:marRight w:val="0"/>
      <w:marTop w:val="0"/>
      <w:marBottom w:val="0"/>
      <w:divBdr>
        <w:top w:val="none" w:sz="0" w:space="0" w:color="auto"/>
        <w:left w:val="none" w:sz="0" w:space="0" w:color="auto"/>
        <w:bottom w:val="none" w:sz="0" w:space="0" w:color="auto"/>
        <w:right w:val="none" w:sz="0" w:space="0" w:color="auto"/>
      </w:divBdr>
    </w:div>
    <w:div w:id="1933316435">
      <w:bodyDiv w:val="1"/>
      <w:marLeft w:val="0"/>
      <w:marRight w:val="0"/>
      <w:marTop w:val="0"/>
      <w:marBottom w:val="0"/>
      <w:divBdr>
        <w:top w:val="none" w:sz="0" w:space="0" w:color="auto"/>
        <w:left w:val="none" w:sz="0" w:space="0" w:color="auto"/>
        <w:bottom w:val="none" w:sz="0" w:space="0" w:color="auto"/>
        <w:right w:val="none" w:sz="0" w:space="0" w:color="auto"/>
      </w:divBdr>
    </w:div>
    <w:div w:id="1940486900">
      <w:bodyDiv w:val="1"/>
      <w:marLeft w:val="0"/>
      <w:marRight w:val="0"/>
      <w:marTop w:val="0"/>
      <w:marBottom w:val="0"/>
      <w:divBdr>
        <w:top w:val="none" w:sz="0" w:space="0" w:color="auto"/>
        <w:left w:val="none" w:sz="0" w:space="0" w:color="auto"/>
        <w:bottom w:val="none" w:sz="0" w:space="0" w:color="auto"/>
        <w:right w:val="none" w:sz="0" w:space="0" w:color="auto"/>
      </w:divBdr>
    </w:div>
    <w:div w:id="1944998012">
      <w:bodyDiv w:val="1"/>
      <w:marLeft w:val="0"/>
      <w:marRight w:val="0"/>
      <w:marTop w:val="0"/>
      <w:marBottom w:val="0"/>
      <w:divBdr>
        <w:top w:val="none" w:sz="0" w:space="0" w:color="auto"/>
        <w:left w:val="none" w:sz="0" w:space="0" w:color="auto"/>
        <w:bottom w:val="none" w:sz="0" w:space="0" w:color="auto"/>
        <w:right w:val="none" w:sz="0" w:space="0" w:color="auto"/>
      </w:divBdr>
    </w:div>
    <w:div w:id="1949046868">
      <w:bodyDiv w:val="1"/>
      <w:marLeft w:val="0"/>
      <w:marRight w:val="0"/>
      <w:marTop w:val="0"/>
      <w:marBottom w:val="0"/>
      <w:divBdr>
        <w:top w:val="none" w:sz="0" w:space="0" w:color="auto"/>
        <w:left w:val="none" w:sz="0" w:space="0" w:color="auto"/>
        <w:bottom w:val="none" w:sz="0" w:space="0" w:color="auto"/>
        <w:right w:val="none" w:sz="0" w:space="0" w:color="auto"/>
      </w:divBdr>
    </w:div>
    <w:div w:id="1951160284">
      <w:bodyDiv w:val="1"/>
      <w:marLeft w:val="0"/>
      <w:marRight w:val="0"/>
      <w:marTop w:val="0"/>
      <w:marBottom w:val="0"/>
      <w:divBdr>
        <w:top w:val="none" w:sz="0" w:space="0" w:color="auto"/>
        <w:left w:val="none" w:sz="0" w:space="0" w:color="auto"/>
        <w:bottom w:val="none" w:sz="0" w:space="0" w:color="auto"/>
        <w:right w:val="none" w:sz="0" w:space="0" w:color="auto"/>
      </w:divBdr>
    </w:div>
    <w:div w:id="1956447195">
      <w:bodyDiv w:val="1"/>
      <w:marLeft w:val="0"/>
      <w:marRight w:val="0"/>
      <w:marTop w:val="0"/>
      <w:marBottom w:val="0"/>
      <w:divBdr>
        <w:top w:val="none" w:sz="0" w:space="0" w:color="auto"/>
        <w:left w:val="none" w:sz="0" w:space="0" w:color="auto"/>
        <w:bottom w:val="none" w:sz="0" w:space="0" w:color="auto"/>
        <w:right w:val="none" w:sz="0" w:space="0" w:color="auto"/>
      </w:divBdr>
    </w:div>
    <w:div w:id="1965623642">
      <w:bodyDiv w:val="1"/>
      <w:marLeft w:val="0"/>
      <w:marRight w:val="0"/>
      <w:marTop w:val="0"/>
      <w:marBottom w:val="0"/>
      <w:divBdr>
        <w:top w:val="none" w:sz="0" w:space="0" w:color="auto"/>
        <w:left w:val="none" w:sz="0" w:space="0" w:color="auto"/>
        <w:bottom w:val="none" w:sz="0" w:space="0" w:color="auto"/>
        <w:right w:val="none" w:sz="0" w:space="0" w:color="auto"/>
      </w:divBdr>
      <w:divsChild>
        <w:div w:id="1335113244">
          <w:marLeft w:val="0"/>
          <w:marRight w:val="0"/>
          <w:marTop w:val="0"/>
          <w:marBottom w:val="0"/>
          <w:divBdr>
            <w:top w:val="none" w:sz="0" w:space="0" w:color="auto"/>
            <w:left w:val="none" w:sz="0" w:space="0" w:color="auto"/>
            <w:bottom w:val="none" w:sz="0" w:space="0" w:color="auto"/>
            <w:right w:val="none" w:sz="0" w:space="0" w:color="auto"/>
          </w:divBdr>
          <w:divsChild>
            <w:div w:id="1996911546">
              <w:marLeft w:val="0"/>
              <w:marRight w:val="0"/>
              <w:marTop w:val="0"/>
              <w:marBottom w:val="0"/>
              <w:divBdr>
                <w:top w:val="none" w:sz="0" w:space="0" w:color="auto"/>
                <w:left w:val="none" w:sz="0" w:space="0" w:color="auto"/>
                <w:bottom w:val="none" w:sz="0" w:space="0" w:color="auto"/>
                <w:right w:val="none" w:sz="0" w:space="0" w:color="auto"/>
              </w:divBdr>
              <w:divsChild>
                <w:div w:id="832452158">
                  <w:marLeft w:val="0"/>
                  <w:marRight w:val="0"/>
                  <w:marTop w:val="0"/>
                  <w:marBottom w:val="0"/>
                  <w:divBdr>
                    <w:top w:val="none" w:sz="0" w:space="0" w:color="auto"/>
                    <w:left w:val="none" w:sz="0" w:space="0" w:color="auto"/>
                    <w:bottom w:val="none" w:sz="0" w:space="0" w:color="auto"/>
                    <w:right w:val="none" w:sz="0" w:space="0" w:color="auto"/>
                  </w:divBdr>
                  <w:divsChild>
                    <w:div w:id="10698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2579">
      <w:bodyDiv w:val="1"/>
      <w:marLeft w:val="0"/>
      <w:marRight w:val="0"/>
      <w:marTop w:val="0"/>
      <w:marBottom w:val="0"/>
      <w:divBdr>
        <w:top w:val="none" w:sz="0" w:space="0" w:color="auto"/>
        <w:left w:val="none" w:sz="0" w:space="0" w:color="auto"/>
        <w:bottom w:val="none" w:sz="0" w:space="0" w:color="auto"/>
        <w:right w:val="none" w:sz="0" w:space="0" w:color="auto"/>
      </w:divBdr>
    </w:div>
    <w:div w:id="1979874902">
      <w:bodyDiv w:val="1"/>
      <w:marLeft w:val="0"/>
      <w:marRight w:val="0"/>
      <w:marTop w:val="0"/>
      <w:marBottom w:val="0"/>
      <w:divBdr>
        <w:top w:val="none" w:sz="0" w:space="0" w:color="auto"/>
        <w:left w:val="none" w:sz="0" w:space="0" w:color="auto"/>
        <w:bottom w:val="none" w:sz="0" w:space="0" w:color="auto"/>
        <w:right w:val="none" w:sz="0" w:space="0" w:color="auto"/>
      </w:divBdr>
    </w:div>
    <w:div w:id="1982271583">
      <w:bodyDiv w:val="1"/>
      <w:marLeft w:val="0"/>
      <w:marRight w:val="0"/>
      <w:marTop w:val="0"/>
      <w:marBottom w:val="0"/>
      <w:divBdr>
        <w:top w:val="none" w:sz="0" w:space="0" w:color="auto"/>
        <w:left w:val="none" w:sz="0" w:space="0" w:color="auto"/>
        <w:bottom w:val="none" w:sz="0" w:space="0" w:color="auto"/>
        <w:right w:val="none" w:sz="0" w:space="0" w:color="auto"/>
      </w:divBdr>
      <w:divsChild>
        <w:div w:id="394743662">
          <w:marLeft w:val="0"/>
          <w:marRight w:val="0"/>
          <w:marTop w:val="0"/>
          <w:marBottom w:val="0"/>
          <w:divBdr>
            <w:top w:val="none" w:sz="0" w:space="0" w:color="auto"/>
            <w:left w:val="none" w:sz="0" w:space="0" w:color="auto"/>
            <w:bottom w:val="none" w:sz="0" w:space="0" w:color="auto"/>
            <w:right w:val="none" w:sz="0" w:space="0" w:color="auto"/>
          </w:divBdr>
        </w:div>
        <w:div w:id="1578392907">
          <w:marLeft w:val="0"/>
          <w:marRight w:val="0"/>
          <w:marTop w:val="0"/>
          <w:marBottom w:val="0"/>
          <w:divBdr>
            <w:top w:val="none" w:sz="0" w:space="0" w:color="auto"/>
            <w:left w:val="none" w:sz="0" w:space="0" w:color="auto"/>
            <w:bottom w:val="none" w:sz="0" w:space="0" w:color="auto"/>
            <w:right w:val="none" w:sz="0" w:space="0" w:color="auto"/>
          </w:divBdr>
        </w:div>
        <w:div w:id="636645477">
          <w:marLeft w:val="0"/>
          <w:marRight w:val="0"/>
          <w:marTop w:val="0"/>
          <w:marBottom w:val="0"/>
          <w:divBdr>
            <w:top w:val="none" w:sz="0" w:space="0" w:color="auto"/>
            <w:left w:val="none" w:sz="0" w:space="0" w:color="auto"/>
            <w:bottom w:val="none" w:sz="0" w:space="0" w:color="auto"/>
            <w:right w:val="none" w:sz="0" w:space="0" w:color="auto"/>
          </w:divBdr>
        </w:div>
      </w:divsChild>
    </w:div>
    <w:div w:id="1988123170">
      <w:bodyDiv w:val="1"/>
      <w:marLeft w:val="0"/>
      <w:marRight w:val="0"/>
      <w:marTop w:val="0"/>
      <w:marBottom w:val="0"/>
      <w:divBdr>
        <w:top w:val="none" w:sz="0" w:space="0" w:color="auto"/>
        <w:left w:val="none" w:sz="0" w:space="0" w:color="auto"/>
        <w:bottom w:val="none" w:sz="0" w:space="0" w:color="auto"/>
        <w:right w:val="none" w:sz="0" w:space="0" w:color="auto"/>
      </w:divBdr>
    </w:div>
    <w:div w:id="1994672281">
      <w:bodyDiv w:val="1"/>
      <w:marLeft w:val="0"/>
      <w:marRight w:val="0"/>
      <w:marTop w:val="0"/>
      <w:marBottom w:val="0"/>
      <w:divBdr>
        <w:top w:val="none" w:sz="0" w:space="0" w:color="auto"/>
        <w:left w:val="none" w:sz="0" w:space="0" w:color="auto"/>
        <w:bottom w:val="none" w:sz="0" w:space="0" w:color="auto"/>
        <w:right w:val="none" w:sz="0" w:space="0" w:color="auto"/>
      </w:divBdr>
    </w:div>
    <w:div w:id="1999069316">
      <w:bodyDiv w:val="1"/>
      <w:marLeft w:val="0"/>
      <w:marRight w:val="0"/>
      <w:marTop w:val="0"/>
      <w:marBottom w:val="0"/>
      <w:divBdr>
        <w:top w:val="none" w:sz="0" w:space="0" w:color="auto"/>
        <w:left w:val="none" w:sz="0" w:space="0" w:color="auto"/>
        <w:bottom w:val="none" w:sz="0" w:space="0" w:color="auto"/>
        <w:right w:val="none" w:sz="0" w:space="0" w:color="auto"/>
      </w:divBdr>
    </w:div>
    <w:div w:id="2006082185">
      <w:bodyDiv w:val="1"/>
      <w:marLeft w:val="0"/>
      <w:marRight w:val="0"/>
      <w:marTop w:val="0"/>
      <w:marBottom w:val="0"/>
      <w:divBdr>
        <w:top w:val="none" w:sz="0" w:space="0" w:color="auto"/>
        <w:left w:val="none" w:sz="0" w:space="0" w:color="auto"/>
        <w:bottom w:val="none" w:sz="0" w:space="0" w:color="auto"/>
        <w:right w:val="none" w:sz="0" w:space="0" w:color="auto"/>
      </w:divBdr>
    </w:div>
    <w:div w:id="2016377887">
      <w:bodyDiv w:val="1"/>
      <w:marLeft w:val="0"/>
      <w:marRight w:val="0"/>
      <w:marTop w:val="0"/>
      <w:marBottom w:val="0"/>
      <w:divBdr>
        <w:top w:val="none" w:sz="0" w:space="0" w:color="auto"/>
        <w:left w:val="none" w:sz="0" w:space="0" w:color="auto"/>
        <w:bottom w:val="none" w:sz="0" w:space="0" w:color="auto"/>
        <w:right w:val="none" w:sz="0" w:space="0" w:color="auto"/>
      </w:divBdr>
    </w:div>
    <w:div w:id="2048751259">
      <w:bodyDiv w:val="1"/>
      <w:marLeft w:val="0"/>
      <w:marRight w:val="0"/>
      <w:marTop w:val="0"/>
      <w:marBottom w:val="0"/>
      <w:divBdr>
        <w:top w:val="none" w:sz="0" w:space="0" w:color="auto"/>
        <w:left w:val="none" w:sz="0" w:space="0" w:color="auto"/>
        <w:bottom w:val="none" w:sz="0" w:space="0" w:color="auto"/>
        <w:right w:val="none" w:sz="0" w:space="0" w:color="auto"/>
      </w:divBdr>
    </w:div>
    <w:div w:id="2049793909">
      <w:bodyDiv w:val="1"/>
      <w:marLeft w:val="0"/>
      <w:marRight w:val="0"/>
      <w:marTop w:val="0"/>
      <w:marBottom w:val="0"/>
      <w:divBdr>
        <w:top w:val="none" w:sz="0" w:space="0" w:color="auto"/>
        <w:left w:val="none" w:sz="0" w:space="0" w:color="auto"/>
        <w:bottom w:val="none" w:sz="0" w:space="0" w:color="auto"/>
        <w:right w:val="none" w:sz="0" w:space="0" w:color="auto"/>
      </w:divBdr>
    </w:div>
    <w:div w:id="2052225738">
      <w:bodyDiv w:val="1"/>
      <w:marLeft w:val="0"/>
      <w:marRight w:val="0"/>
      <w:marTop w:val="0"/>
      <w:marBottom w:val="0"/>
      <w:divBdr>
        <w:top w:val="none" w:sz="0" w:space="0" w:color="auto"/>
        <w:left w:val="none" w:sz="0" w:space="0" w:color="auto"/>
        <w:bottom w:val="none" w:sz="0" w:space="0" w:color="auto"/>
        <w:right w:val="none" w:sz="0" w:space="0" w:color="auto"/>
      </w:divBdr>
    </w:div>
    <w:div w:id="2060517488">
      <w:bodyDiv w:val="1"/>
      <w:marLeft w:val="0"/>
      <w:marRight w:val="0"/>
      <w:marTop w:val="0"/>
      <w:marBottom w:val="0"/>
      <w:divBdr>
        <w:top w:val="none" w:sz="0" w:space="0" w:color="auto"/>
        <w:left w:val="none" w:sz="0" w:space="0" w:color="auto"/>
        <w:bottom w:val="none" w:sz="0" w:space="0" w:color="auto"/>
        <w:right w:val="none" w:sz="0" w:space="0" w:color="auto"/>
      </w:divBdr>
    </w:div>
    <w:div w:id="2064206210">
      <w:bodyDiv w:val="1"/>
      <w:marLeft w:val="0"/>
      <w:marRight w:val="0"/>
      <w:marTop w:val="0"/>
      <w:marBottom w:val="0"/>
      <w:divBdr>
        <w:top w:val="none" w:sz="0" w:space="0" w:color="auto"/>
        <w:left w:val="none" w:sz="0" w:space="0" w:color="auto"/>
        <w:bottom w:val="none" w:sz="0" w:space="0" w:color="auto"/>
        <w:right w:val="none" w:sz="0" w:space="0" w:color="auto"/>
      </w:divBdr>
    </w:div>
    <w:div w:id="2069572247">
      <w:bodyDiv w:val="1"/>
      <w:marLeft w:val="0"/>
      <w:marRight w:val="0"/>
      <w:marTop w:val="0"/>
      <w:marBottom w:val="0"/>
      <w:divBdr>
        <w:top w:val="none" w:sz="0" w:space="0" w:color="auto"/>
        <w:left w:val="none" w:sz="0" w:space="0" w:color="auto"/>
        <w:bottom w:val="none" w:sz="0" w:space="0" w:color="auto"/>
        <w:right w:val="none" w:sz="0" w:space="0" w:color="auto"/>
      </w:divBdr>
    </w:div>
    <w:div w:id="2073043752">
      <w:bodyDiv w:val="1"/>
      <w:marLeft w:val="0"/>
      <w:marRight w:val="0"/>
      <w:marTop w:val="0"/>
      <w:marBottom w:val="0"/>
      <w:divBdr>
        <w:top w:val="none" w:sz="0" w:space="0" w:color="auto"/>
        <w:left w:val="none" w:sz="0" w:space="0" w:color="auto"/>
        <w:bottom w:val="none" w:sz="0" w:space="0" w:color="auto"/>
        <w:right w:val="none" w:sz="0" w:space="0" w:color="auto"/>
      </w:divBdr>
    </w:div>
    <w:div w:id="2075735258">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3093785">
      <w:bodyDiv w:val="1"/>
      <w:marLeft w:val="0"/>
      <w:marRight w:val="0"/>
      <w:marTop w:val="0"/>
      <w:marBottom w:val="0"/>
      <w:divBdr>
        <w:top w:val="none" w:sz="0" w:space="0" w:color="auto"/>
        <w:left w:val="none" w:sz="0" w:space="0" w:color="auto"/>
        <w:bottom w:val="none" w:sz="0" w:space="0" w:color="auto"/>
        <w:right w:val="none" w:sz="0" w:space="0" w:color="auto"/>
      </w:divBdr>
    </w:div>
    <w:div w:id="2085181646">
      <w:bodyDiv w:val="1"/>
      <w:marLeft w:val="0"/>
      <w:marRight w:val="0"/>
      <w:marTop w:val="0"/>
      <w:marBottom w:val="0"/>
      <w:divBdr>
        <w:top w:val="none" w:sz="0" w:space="0" w:color="auto"/>
        <w:left w:val="none" w:sz="0" w:space="0" w:color="auto"/>
        <w:bottom w:val="none" w:sz="0" w:space="0" w:color="auto"/>
        <w:right w:val="none" w:sz="0" w:space="0" w:color="auto"/>
      </w:divBdr>
    </w:div>
    <w:div w:id="2085181666">
      <w:bodyDiv w:val="1"/>
      <w:marLeft w:val="0"/>
      <w:marRight w:val="0"/>
      <w:marTop w:val="0"/>
      <w:marBottom w:val="0"/>
      <w:divBdr>
        <w:top w:val="none" w:sz="0" w:space="0" w:color="auto"/>
        <w:left w:val="none" w:sz="0" w:space="0" w:color="auto"/>
        <w:bottom w:val="none" w:sz="0" w:space="0" w:color="auto"/>
        <w:right w:val="none" w:sz="0" w:space="0" w:color="auto"/>
      </w:divBdr>
      <w:divsChild>
        <w:div w:id="1903639625">
          <w:marLeft w:val="446"/>
          <w:marRight w:val="0"/>
          <w:marTop w:val="240"/>
          <w:marBottom w:val="240"/>
          <w:divBdr>
            <w:top w:val="none" w:sz="0" w:space="0" w:color="auto"/>
            <w:left w:val="none" w:sz="0" w:space="0" w:color="auto"/>
            <w:bottom w:val="none" w:sz="0" w:space="0" w:color="auto"/>
            <w:right w:val="none" w:sz="0" w:space="0" w:color="auto"/>
          </w:divBdr>
        </w:div>
        <w:div w:id="1987776024">
          <w:marLeft w:val="446"/>
          <w:marRight w:val="0"/>
          <w:marTop w:val="240"/>
          <w:marBottom w:val="240"/>
          <w:divBdr>
            <w:top w:val="none" w:sz="0" w:space="0" w:color="auto"/>
            <w:left w:val="none" w:sz="0" w:space="0" w:color="auto"/>
            <w:bottom w:val="none" w:sz="0" w:space="0" w:color="auto"/>
            <w:right w:val="none" w:sz="0" w:space="0" w:color="auto"/>
          </w:divBdr>
        </w:div>
        <w:div w:id="722825810">
          <w:marLeft w:val="446"/>
          <w:marRight w:val="0"/>
          <w:marTop w:val="240"/>
          <w:marBottom w:val="240"/>
          <w:divBdr>
            <w:top w:val="none" w:sz="0" w:space="0" w:color="auto"/>
            <w:left w:val="none" w:sz="0" w:space="0" w:color="auto"/>
            <w:bottom w:val="none" w:sz="0" w:space="0" w:color="auto"/>
            <w:right w:val="none" w:sz="0" w:space="0" w:color="auto"/>
          </w:divBdr>
        </w:div>
        <w:div w:id="1353188612">
          <w:marLeft w:val="446"/>
          <w:marRight w:val="0"/>
          <w:marTop w:val="240"/>
          <w:marBottom w:val="240"/>
          <w:divBdr>
            <w:top w:val="none" w:sz="0" w:space="0" w:color="auto"/>
            <w:left w:val="none" w:sz="0" w:space="0" w:color="auto"/>
            <w:bottom w:val="none" w:sz="0" w:space="0" w:color="auto"/>
            <w:right w:val="none" w:sz="0" w:space="0" w:color="auto"/>
          </w:divBdr>
        </w:div>
        <w:div w:id="1718892784">
          <w:marLeft w:val="446"/>
          <w:marRight w:val="0"/>
          <w:marTop w:val="240"/>
          <w:marBottom w:val="240"/>
          <w:divBdr>
            <w:top w:val="none" w:sz="0" w:space="0" w:color="auto"/>
            <w:left w:val="none" w:sz="0" w:space="0" w:color="auto"/>
            <w:bottom w:val="none" w:sz="0" w:space="0" w:color="auto"/>
            <w:right w:val="none" w:sz="0" w:space="0" w:color="auto"/>
          </w:divBdr>
        </w:div>
        <w:div w:id="931162955">
          <w:marLeft w:val="446"/>
          <w:marRight w:val="0"/>
          <w:marTop w:val="240"/>
          <w:marBottom w:val="240"/>
          <w:divBdr>
            <w:top w:val="none" w:sz="0" w:space="0" w:color="auto"/>
            <w:left w:val="none" w:sz="0" w:space="0" w:color="auto"/>
            <w:bottom w:val="none" w:sz="0" w:space="0" w:color="auto"/>
            <w:right w:val="none" w:sz="0" w:space="0" w:color="auto"/>
          </w:divBdr>
        </w:div>
        <w:div w:id="21975349">
          <w:marLeft w:val="446"/>
          <w:marRight w:val="0"/>
          <w:marTop w:val="240"/>
          <w:marBottom w:val="240"/>
          <w:divBdr>
            <w:top w:val="none" w:sz="0" w:space="0" w:color="auto"/>
            <w:left w:val="none" w:sz="0" w:space="0" w:color="auto"/>
            <w:bottom w:val="none" w:sz="0" w:space="0" w:color="auto"/>
            <w:right w:val="none" w:sz="0" w:space="0" w:color="auto"/>
          </w:divBdr>
        </w:div>
      </w:divsChild>
    </w:div>
    <w:div w:id="2089108243">
      <w:bodyDiv w:val="1"/>
      <w:marLeft w:val="0"/>
      <w:marRight w:val="0"/>
      <w:marTop w:val="0"/>
      <w:marBottom w:val="0"/>
      <w:divBdr>
        <w:top w:val="none" w:sz="0" w:space="0" w:color="auto"/>
        <w:left w:val="none" w:sz="0" w:space="0" w:color="auto"/>
        <w:bottom w:val="none" w:sz="0" w:space="0" w:color="auto"/>
        <w:right w:val="none" w:sz="0" w:space="0" w:color="auto"/>
      </w:divBdr>
    </w:div>
    <w:div w:id="2094276663">
      <w:bodyDiv w:val="1"/>
      <w:marLeft w:val="0"/>
      <w:marRight w:val="0"/>
      <w:marTop w:val="0"/>
      <w:marBottom w:val="0"/>
      <w:divBdr>
        <w:top w:val="none" w:sz="0" w:space="0" w:color="auto"/>
        <w:left w:val="none" w:sz="0" w:space="0" w:color="auto"/>
        <w:bottom w:val="none" w:sz="0" w:space="0" w:color="auto"/>
        <w:right w:val="none" w:sz="0" w:space="0" w:color="auto"/>
      </w:divBdr>
    </w:div>
    <w:div w:id="2095391887">
      <w:bodyDiv w:val="1"/>
      <w:marLeft w:val="0"/>
      <w:marRight w:val="0"/>
      <w:marTop w:val="0"/>
      <w:marBottom w:val="0"/>
      <w:divBdr>
        <w:top w:val="none" w:sz="0" w:space="0" w:color="auto"/>
        <w:left w:val="none" w:sz="0" w:space="0" w:color="auto"/>
        <w:bottom w:val="none" w:sz="0" w:space="0" w:color="auto"/>
        <w:right w:val="none" w:sz="0" w:space="0" w:color="auto"/>
      </w:divBdr>
    </w:div>
    <w:div w:id="2098205969">
      <w:bodyDiv w:val="1"/>
      <w:marLeft w:val="0"/>
      <w:marRight w:val="0"/>
      <w:marTop w:val="0"/>
      <w:marBottom w:val="0"/>
      <w:divBdr>
        <w:top w:val="none" w:sz="0" w:space="0" w:color="auto"/>
        <w:left w:val="none" w:sz="0" w:space="0" w:color="auto"/>
        <w:bottom w:val="none" w:sz="0" w:space="0" w:color="auto"/>
        <w:right w:val="none" w:sz="0" w:space="0" w:color="auto"/>
      </w:divBdr>
    </w:div>
    <w:div w:id="2103452804">
      <w:bodyDiv w:val="1"/>
      <w:marLeft w:val="0"/>
      <w:marRight w:val="0"/>
      <w:marTop w:val="0"/>
      <w:marBottom w:val="0"/>
      <w:divBdr>
        <w:top w:val="none" w:sz="0" w:space="0" w:color="auto"/>
        <w:left w:val="none" w:sz="0" w:space="0" w:color="auto"/>
        <w:bottom w:val="none" w:sz="0" w:space="0" w:color="auto"/>
        <w:right w:val="none" w:sz="0" w:space="0" w:color="auto"/>
      </w:divBdr>
    </w:div>
    <w:div w:id="2105805595">
      <w:bodyDiv w:val="1"/>
      <w:marLeft w:val="0"/>
      <w:marRight w:val="0"/>
      <w:marTop w:val="0"/>
      <w:marBottom w:val="0"/>
      <w:divBdr>
        <w:top w:val="none" w:sz="0" w:space="0" w:color="auto"/>
        <w:left w:val="none" w:sz="0" w:space="0" w:color="auto"/>
        <w:bottom w:val="none" w:sz="0" w:space="0" w:color="auto"/>
        <w:right w:val="none" w:sz="0" w:space="0" w:color="auto"/>
      </w:divBdr>
      <w:divsChild>
        <w:div w:id="1300840779">
          <w:marLeft w:val="0"/>
          <w:marRight w:val="0"/>
          <w:marTop w:val="0"/>
          <w:marBottom w:val="0"/>
          <w:divBdr>
            <w:top w:val="none" w:sz="0" w:space="0" w:color="auto"/>
            <w:left w:val="none" w:sz="0" w:space="0" w:color="auto"/>
            <w:bottom w:val="none" w:sz="0" w:space="0" w:color="auto"/>
            <w:right w:val="none" w:sz="0" w:space="0" w:color="auto"/>
          </w:divBdr>
          <w:divsChild>
            <w:div w:id="1507090674">
              <w:marLeft w:val="0"/>
              <w:marRight w:val="0"/>
              <w:marTop w:val="0"/>
              <w:marBottom w:val="0"/>
              <w:divBdr>
                <w:top w:val="none" w:sz="0" w:space="0" w:color="auto"/>
                <w:left w:val="none" w:sz="0" w:space="0" w:color="auto"/>
                <w:bottom w:val="none" w:sz="0" w:space="0" w:color="auto"/>
                <w:right w:val="none" w:sz="0" w:space="0" w:color="auto"/>
              </w:divBdr>
              <w:divsChild>
                <w:div w:id="18247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4440">
      <w:bodyDiv w:val="1"/>
      <w:marLeft w:val="0"/>
      <w:marRight w:val="0"/>
      <w:marTop w:val="0"/>
      <w:marBottom w:val="0"/>
      <w:divBdr>
        <w:top w:val="none" w:sz="0" w:space="0" w:color="auto"/>
        <w:left w:val="none" w:sz="0" w:space="0" w:color="auto"/>
        <w:bottom w:val="none" w:sz="0" w:space="0" w:color="auto"/>
        <w:right w:val="none" w:sz="0" w:space="0" w:color="auto"/>
      </w:divBdr>
      <w:divsChild>
        <w:div w:id="844708671">
          <w:marLeft w:val="0"/>
          <w:marRight w:val="0"/>
          <w:marTop w:val="0"/>
          <w:marBottom w:val="0"/>
          <w:divBdr>
            <w:top w:val="none" w:sz="0" w:space="0" w:color="auto"/>
            <w:left w:val="none" w:sz="0" w:space="0" w:color="auto"/>
            <w:bottom w:val="none" w:sz="0" w:space="0" w:color="auto"/>
            <w:right w:val="none" w:sz="0" w:space="0" w:color="auto"/>
          </w:divBdr>
          <w:divsChild>
            <w:div w:id="1217545846">
              <w:marLeft w:val="0"/>
              <w:marRight w:val="0"/>
              <w:marTop w:val="0"/>
              <w:marBottom w:val="0"/>
              <w:divBdr>
                <w:top w:val="none" w:sz="0" w:space="0" w:color="auto"/>
                <w:left w:val="none" w:sz="0" w:space="0" w:color="auto"/>
                <w:bottom w:val="none" w:sz="0" w:space="0" w:color="auto"/>
                <w:right w:val="none" w:sz="0" w:space="0" w:color="auto"/>
              </w:divBdr>
              <w:divsChild>
                <w:div w:id="10171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6176233">
          <w:marLeft w:val="0"/>
          <w:marRight w:val="0"/>
          <w:marTop w:val="0"/>
          <w:marBottom w:val="0"/>
          <w:divBdr>
            <w:top w:val="none" w:sz="0" w:space="0" w:color="auto"/>
            <w:left w:val="none" w:sz="0" w:space="0" w:color="auto"/>
            <w:bottom w:val="none" w:sz="0" w:space="0" w:color="auto"/>
            <w:right w:val="none" w:sz="0" w:space="0" w:color="auto"/>
          </w:divBdr>
          <w:divsChild>
            <w:div w:id="1259606239">
              <w:marLeft w:val="0"/>
              <w:marRight w:val="0"/>
              <w:marTop w:val="0"/>
              <w:marBottom w:val="0"/>
              <w:divBdr>
                <w:top w:val="none" w:sz="0" w:space="0" w:color="auto"/>
                <w:left w:val="none" w:sz="0" w:space="0" w:color="auto"/>
                <w:bottom w:val="none" w:sz="0" w:space="0" w:color="auto"/>
                <w:right w:val="none" w:sz="0" w:space="0" w:color="auto"/>
              </w:divBdr>
              <w:divsChild>
                <w:div w:id="1920753289">
                  <w:marLeft w:val="0"/>
                  <w:marRight w:val="0"/>
                  <w:marTop w:val="0"/>
                  <w:marBottom w:val="0"/>
                  <w:divBdr>
                    <w:top w:val="none" w:sz="0" w:space="0" w:color="auto"/>
                    <w:left w:val="none" w:sz="0" w:space="0" w:color="auto"/>
                    <w:bottom w:val="none" w:sz="0" w:space="0" w:color="auto"/>
                    <w:right w:val="none" w:sz="0" w:space="0" w:color="auto"/>
                  </w:divBdr>
                  <w:divsChild>
                    <w:div w:id="9696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1713">
      <w:bodyDiv w:val="1"/>
      <w:marLeft w:val="0"/>
      <w:marRight w:val="0"/>
      <w:marTop w:val="0"/>
      <w:marBottom w:val="0"/>
      <w:divBdr>
        <w:top w:val="none" w:sz="0" w:space="0" w:color="auto"/>
        <w:left w:val="none" w:sz="0" w:space="0" w:color="auto"/>
        <w:bottom w:val="none" w:sz="0" w:space="0" w:color="auto"/>
        <w:right w:val="none" w:sz="0" w:space="0" w:color="auto"/>
      </w:divBdr>
    </w:div>
    <w:div w:id="2120441764">
      <w:bodyDiv w:val="1"/>
      <w:marLeft w:val="0"/>
      <w:marRight w:val="0"/>
      <w:marTop w:val="0"/>
      <w:marBottom w:val="0"/>
      <w:divBdr>
        <w:top w:val="none" w:sz="0" w:space="0" w:color="auto"/>
        <w:left w:val="none" w:sz="0" w:space="0" w:color="auto"/>
        <w:bottom w:val="none" w:sz="0" w:space="0" w:color="auto"/>
        <w:right w:val="none" w:sz="0" w:space="0" w:color="auto"/>
      </w:divBdr>
    </w:div>
    <w:div w:id="2121139792">
      <w:bodyDiv w:val="1"/>
      <w:marLeft w:val="0"/>
      <w:marRight w:val="0"/>
      <w:marTop w:val="0"/>
      <w:marBottom w:val="0"/>
      <w:divBdr>
        <w:top w:val="none" w:sz="0" w:space="0" w:color="auto"/>
        <w:left w:val="none" w:sz="0" w:space="0" w:color="auto"/>
        <w:bottom w:val="none" w:sz="0" w:space="0" w:color="auto"/>
        <w:right w:val="none" w:sz="0" w:space="0" w:color="auto"/>
      </w:divBdr>
    </w:div>
    <w:div w:id="2122845426">
      <w:bodyDiv w:val="1"/>
      <w:marLeft w:val="0"/>
      <w:marRight w:val="0"/>
      <w:marTop w:val="0"/>
      <w:marBottom w:val="0"/>
      <w:divBdr>
        <w:top w:val="none" w:sz="0" w:space="0" w:color="auto"/>
        <w:left w:val="none" w:sz="0" w:space="0" w:color="auto"/>
        <w:bottom w:val="none" w:sz="0" w:space="0" w:color="auto"/>
        <w:right w:val="none" w:sz="0" w:space="0" w:color="auto"/>
      </w:divBdr>
    </w:div>
    <w:div w:id="2128692265">
      <w:bodyDiv w:val="1"/>
      <w:marLeft w:val="0"/>
      <w:marRight w:val="0"/>
      <w:marTop w:val="0"/>
      <w:marBottom w:val="0"/>
      <w:divBdr>
        <w:top w:val="none" w:sz="0" w:space="0" w:color="auto"/>
        <w:left w:val="none" w:sz="0" w:space="0" w:color="auto"/>
        <w:bottom w:val="none" w:sz="0" w:space="0" w:color="auto"/>
        <w:right w:val="none" w:sz="0" w:space="0" w:color="auto"/>
      </w:divBdr>
    </w:div>
    <w:div w:id="2129078971">
      <w:bodyDiv w:val="1"/>
      <w:marLeft w:val="0"/>
      <w:marRight w:val="0"/>
      <w:marTop w:val="0"/>
      <w:marBottom w:val="0"/>
      <w:divBdr>
        <w:top w:val="none" w:sz="0" w:space="0" w:color="auto"/>
        <w:left w:val="none" w:sz="0" w:space="0" w:color="auto"/>
        <w:bottom w:val="none" w:sz="0" w:space="0" w:color="auto"/>
        <w:right w:val="none" w:sz="0" w:space="0" w:color="auto"/>
      </w:divBdr>
    </w:div>
    <w:div w:id="213247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1.emf"/><Relationship Id="rId42" Type="http://schemas.openxmlformats.org/officeDocument/2006/relationships/image" Target="media/image30.png"/><Relationship Id="rId47" Type="http://schemas.openxmlformats.org/officeDocument/2006/relationships/image" Target="media/image35.tiff"/><Relationship Id="rId63" Type="http://schemas.openxmlformats.org/officeDocument/2006/relationships/image" Target="media/image41.png"/><Relationship Id="rId68" Type="http://schemas.openxmlformats.org/officeDocument/2006/relationships/chart" Target="charts/chart11.xm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chart" Target="charts/chart6.xml"/><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wired.com/story/the-promising-math-behind-flattening-the-curve/" TargetMode="External"/><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commons.wikimedia.org/w/index.php?curid=1749484" TargetMode="External"/><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emf"/><Relationship Id="rId56" Type="http://schemas.openxmlformats.org/officeDocument/2006/relationships/hyperlink" Target="https://www.collinsdictionary.com/dictionary/english/cumulative" TargetMode="External"/><Relationship Id="rId64" Type="http://schemas.openxmlformats.org/officeDocument/2006/relationships/image" Target="media/image42.emf"/><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chart" Target="charts/chart2.xml"/><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chart" Target="charts/chart7.xml"/><Relationship Id="rId67" Type="http://schemas.openxmlformats.org/officeDocument/2006/relationships/chart" Target="charts/chart10.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chart" Target="charts/chart3.xml"/><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4.png"/><Relationship Id="rId49" Type="http://schemas.openxmlformats.org/officeDocument/2006/relationships/chart" Target="charts/chart1.xml"/><Relationship Id="rId57" Type="http://schemas.openxmlformats.org/officeDocument/2006/relationships/chart" Target="charts/chart5.xml"/><Relationship Id="rId10" Type="http://schemas.openxmlformats.org/officeDocument/2006/relationships/endnotes" Target="endnotes.xml"/><Relationship Id="rId31" Type="http://schemas.openxmlformats.org/officeDocument/2006/relationships/hyperlink" Target="https://nextstrain.org/ncov?animate=2019-11-30,2020-03-30,0,0,30000" TargetMode="External"/><Relationship Id="rId44" Type="http://schemas.openxmlformats.org/officeDocument/2006/relationships/image" Target="media/image32.png"/><Relationship Id="rId52" Type="http://schemas.openxmlformats.org/officeDocument/2006/relationships/image" Target="media/image38.emf"/><Relationship Id="rId60" Type="http://schemas.openxmlformats.org/officeDocument/2006/relationships/chart" Target="charts/chart8.xml"/><Relationship Id="rId65" Type="http://schemas.openxmlformats.org/officeDocument/2006/relationships/image" Target="media/image43.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tif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emf"/><Relationship Id="rId55" Type="http://schemas.openxmlformats.org/officeDocument/2006/relationships/chart" Target="charts/chart4.xml"/><Relationship Id="rId76" Type="http://schemas.openxmlformats.org/officeDocument/2006/relationships/image" Target="media/image51.jpe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8.tiff"/><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ntent/COVID%2019%20Modelling%20V10%205th%20April%20ML%20GJ.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4%20ML%20GJ%209th%20April%2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3%20ML%20GJ%208th%20April%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ichaellloyd/Dropbox/learn-tech/LEARNING_CONTENT/ONLINE/COVID%2019/COVID%2019%20Modelling%20Evaluation%20V2%20ML%20GJ%208th%20April%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'Time Series Cumalitve'!$B$1</c:f>
              <c:strCache>
                <c:ptCount val="1"/>
                <c:pt idx="0">
                  <c:v>Cumulative cases</c:v>
                </c:pt>
              </c:strCache>
            </c:strRef>
          </c:tx>
          <c:spPr>
            <a:solidFill>
              <a:schemeClr val="accent1"/>
            </a:solidFill>
            <a:ln>
              <a:noFill/>
            </a:ln>
            <a:effectLst/>
          </c:spPr>
          <c:invertIfNegative val="0"/>
          <c:dPt>
            <c:idx val="19"/>
            <c:invertIfNegative val="0"/>
            <c:bubble3D val="0"/>
            <c:spPr>
              <a:solidFill>
                <a:srgbClr val="FF0000"/>
              </a:solidFill>
              <a:ln>
                <a:noFill/>
              </a:ln>
              <a:effectLst/>
            </c:spPr>
            <c:extLst>
              <c:ext xmlns:c16="http://schemas.microsoft.com/office/drawing/2014/chart" uri="{C3380CC4-5D6E-409C-BE32-E72D297353CC}">
                <c16:uniqueId val="{00000001-B4BC-E546-AD4C-C14B0320FD04}"/>
              </c:ext>
            </c:extLst>
          </c:dPt>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BC-E546-AD4C-C14B0320FD04}"/>
                </c:ext>
              </c:extLst>
            </c:dLbl>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'Time Series Cumalitve'!$A$2:$A$32</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'Time Series Cumalitve'!$B$2:$B$32</c:f>
              <c:numCache>
                <c:formatCode>General</c:formatCode>
                <c:ptCount val="31"/>
                <c:pt idx="0">
                  <c:v>1</c:v>
                </c:pt>
                <c:pt idx="1">
                  <c:v>3.4</c:v>
                </c:pt>
                <c:pt idx="2">
                  <c:v>5.8</c:v>
                </c:pt>
                <c:pt idx="3">
                  <c:v>8.1999999999999993</c:v>
                </c:pt>
                <c:pt idx="4">
                  <c:v>10.6</c:v>
                </c:pt>
                <c:pt idx="5">
                  <c:v>13</c:v>
                </c:pt>
                <c:pt idx="6">
                  <c:v>15.399999999999999</c:v>
                </c:pt>
                <c:pt idx="7">
                  <c:v>17.8</c:v>
                </c:pt>
                <c:pt idx="8">
                  <c:v>20.2</c:v>
                </c:pt>
                <c:pt idx="9">
                  <c:v>22.599999999999998</c:v>
                </c:pt>
                <c:pt idx="10">
                  <c:v>25</c:v>
                </c:pt>
                <c:pt idx="11">
                  <c:v>27.4</c:v>
                </c:pt>
                <c:pt idx="12">
                  <c:v>29.799999999999997</c:v>
                </c:pt>
                <c:pt idx="13">
                  <c:v>32.200000000000003</c:v>
                </c:pt>
                <c:pt idx="14">
                  <c:v>34.6</c:v>
                </c:pt>
                <c:pt idx="15">
                  <c:v>37</c:v>
                </c:pt>
                <c:pt idx="16">
                  <c:v>39.4</c:v>
                </c:pt>
                <c:pt idx="17">
                  <c:v>41.8</c:v>
                </c:pt>
                <c:pt idx="18">
                  <c:v>44.199999999999996</c:v>
                </c:pt>
                <c:pt idx="19">
                  <c:v>46.6</c:v>
                </c:pt>
                <c:pt idx="20">
                  <c:v>49</c:v>
                </c:pt>
                <c:pt idx="21">
                  <c:v>51.4</c:v>
                </c:pt>
                <c:pt idx="22">
                  <c:v>53.8</c:v>
                </c:pt>
                <c:pt idx="23">
                  <c:v>56.199999999999996</c:v>
                </c:pt>
                <c:pt idx="24">
                  <c:v>58.599999999999994</c:v>
                </c:pt>
                <c:pt idx="25">
                  <c:v>61</c:v>
                </c:pt>
                <c:pt idx="26">
                  <c:v>63.4</c:v>
                </c:pt>
                <c:pt idx="27">
                  <c:v>65.8</c:v>
                </c:pt>
                <c:pt idx="28">
                  <c:v>68.2</c:v>
                </c:pt>
                <c:pt idx="29">
                  <c:v>70.599999999999994</c:v>
                </c:pt>
                <c:pt idx="30">
                  <c:v>73</c:v>
                </c:pt>
              </c:numCache>
            </c:numRef>
          </c:val>
          <c:extLst>
            <c:ext xmlns:c16="http://schemas.microsoft.com/office/drawing/2014/chart" uri="{C3380CC4-5D6E-409C-BE32-E72D297353CC}">
              <c16:uniqueId val="{00000002-B4BC-E546-AD4C-C14B0320FD04}"/>
            </c:ext>
          </c:extLst>
        </c:ser>
        <c:dLbls>
          <c:showLegendKey val="0"/>
          <c:showVal val="0"/>
          <c:showCatName val="0"/>
          <c:showSerName val="0"/>
          <c:showPercent val="0"/>
          <c:showBubbleSize val="0"/>
        </c:dLbls>
        <c:gapWidth val="219"/>
        <c:overlap val="-27"/>
        <c:axId val="887014511"/>
        <c:axId val="886844559"/>
      </c:barChart>
      <c:catAx>
        <c:axId val="887014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844559"/>
        <c:crosses val="autoZero"/>
        <c:auto val="1"/>
        <c:lblAlgn val="ctr"/>
        <c:lblOffset val="100"/>
        <c:noMultiLvlLbl val="0"/>
      </c:catAx>
      <c:valAx>
        <c:axId val="88684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Infection rate</a:t>
            </a:r>
            <a:r>
              <a:rPr lang="en-GB" baseline="0"/>
              <a:t>s for ß = 0.3 and </a:t>
            </a:r>
            <a:r>
              <a:rPr lang="en-GB" sz="1400" b="0" i="0" u="none" strike="noStrike" baseline="0">
                <a:effectLst/>
              </a:rPr>
              <a:t>ß = 0.77 when recovery rate γ = 0.154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ß = 0.3 and ß = 0.77'!$C$5</c:f>
              <c:strCache>
                <c:ptCount val="1"/>
                <c:pt idx="0">
                  <c:v>Infected, ß=0.3</c:v>
                </c:pt>
              </c:strCache>
            </c:strRef>
          </c:tx>
          <c:spPr>
            <a:ln w="28575" cap="rnd">
              <a:solidFill>
                <a:schemeClr val="accent2"/>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0.77'!$C$6:$C$105</c:f>
              <c:numCache>
                <c:formatCode>#,##0.00</c:formatCode>
                <c:ptCount val="100"/>
                <c:pt idx="0">
                  <c:v>1</c:v>
                </c:pt>
                <c:pt idx="1">
                  <c:v>1.1540000000000001</c:v>
                </c:pt>
                <c:pt idx="2">
                  <c:v>1.3316064173613615</c:v>
                </c:pt>
                <c:pt idx="3">
                  <c:v>1.5364014817196727</c:v>
                </c:pt>
                <c:pt idx="4">
                  <c:v>1.77249895796264</c:v>
                </c:pt>
                <c:pt idx="5">
                  <c:v>2.0446190064629475</c:v>
                </c:pt>
                <c:pt idx="6">
                  <c:v>2.3581722404394538</c:v>
                </c:pt>
                <c:pt idx="7">
                  <c:v>2.7193536434853787</c:v>
                </c:pt>
                <c:pt idx="8">
                  <c:v>3.1352468773554794</c:v>
                </c:pt>
                <c:pt idx="9">
                  <c:v>3.6139392872048042</c:v>
                </c:pt>
                <c:pt idx="10">
                  <c:v>4.1646475662203555</c:v>
                </c:pt>
                <c:pt idx="11">
                  <c:v>4.7978535327239911</c:v>
                </c:pt>
                <c:pt idx="12">
                  <c:v>5.5254487486827113</c:v>
                </c:pt>
                <c:pt idx="13">
                  <c:v>6.3608857057180712</c:v>
                </c:pt>
                <c:pt idx="14">
                  <c:v>7.319331947204196</c:v>
                </c:pt>
                <c:pt idx="15">
                  <c:v>8.4178216947926199</c:v>
                </c:pt>
                <c:pt idx="16">
                  <c:v>9.6753972069714429</c:v>
                </c:pt>
                <c:pt idx="17">
                  <c:v>11.11322911463912</c:v>
                </c:pt>
                <c:pt idx="18">
                  <c:v>12.754701260354976</c:v>
                </c:pt>
                <c:pt idx="19">
                  <c:v>14.62544104693449</c:v>
                </c:pt>
                <c:pt idx="20">
                  <c:v>16.753270967399601</c:v>
                </c:pt>
                <c:pt idx="21">
                  <c:v>19.168050933663288</c:v>
                </c:pt>
                <c:pt idx="22">
                  <c:v>21.901374501503277</c:v>
                </c:pt>
                <c:pt idx="23">
                  <c:v>24.986075606080632</c:v>
                </c:pt>
                <c:pt idx="24">
                  <c:v>28.455496822374236</c:v>
                </c:pt>
                <c:pt idx="25">
                  <c:v>32.342466747782417</c:v>
                </c:pt>
                <c:pt idx="26">
                  <c:v>36.677934715528409</c:v>
                </c:pt>
                <c:pt idx="27">
                  <c:v>41.48921812085311</c:v>
                </c:pt>
                <c:pt idx="28">
                  <c:v>46.797834125224782</c:v>
                </c:pt>
                <c:pt idx="29">
                  <c:v>52.616916586278641</c:v>
                </c:pt>
                <c:pt idx="30">
                  <c:v>58.948263601873755</c:v>
                </c:pt>
                <c:pt idx="31">
                  <c:v>65.779122629329777</c:v>
                </c:pt>
                <c:pt idx="32">
                  <c:v>73.078897681203401</c:v>
                </c:pt>
                <c:pt idx="33">
                  <c:v>80.796051287969675</c:v>
                </c:pt>
                <c:pt idx="34">
                  <c:v>88.855561679923213</c:v>
                </c:pt>
                <c:pt idx="35">
                  <c:v>97.157365431029277</c:v>
                </c:pt>
                <c:pt idx="36">
                  <c:v>105.57624460980868</c:v>
                </c:pt>
                <c:pt idx="37">
                  <c:v>113.96358041021799</c:v>
                </c:pt>
                <c:pt idx="38">
                  <c:v>122.15127210721835</c:v>
                </c:pt>
                <c:pt idx="39">
                  <c:v>129.95790425608953</c:v>
                </c:pt>
                <c:pt idx="40">
                  <c:v>137.1969514809042</c:v>
                </c:pt>
                <c:pt idx="41">
                  <c:v>143.68648033408257</c:v>
                </c:pt>
                <c:pt idx="42">
                  <c:v>149.2595053786892</c:v>
                </c:pt>
                <c:pt idx="43">
                  <c:v>153.77395453467713</c:v>
                </c:pt>
                <c:pt idx="44">
                  <c:v>157.121157347729</c:v>
                </c:pt>
                <c:pt idx="45">
                  <c:v>159.2319160151587</c:v>
                </c:pt>
                <c:pt idx="46">
                  <c:v>160.07953306090499</c:v>
                </c:pt>
                <c:pt idx="47">
                  <c:v>159.67958789573703</c:v>
                </c:pt>
                <c:pt idx="48">
                  <c:v>158.08668790273001</c:v>
                </c:pt>
                <c:pt idx="49">
                  <c:v>155.38878028647821</c:v>
                </c:pt>
                <c:pt idx="50">
                  <c:v>151.69983703206196</c:v>
                </c:pt>
                <c:pt idx="51">
                  <c:v>147.15179488886366</c:v>
                </c:pt>
                <c:pt idx="52">
                  <c:v>141.8865617751074</c:v>
                </c:pt>
                <c:pt idx="53">
                  <c:v>136.04873286836067</c:v>
                </c:pt>
                <c:pt idx="54">
                  <c:v>129.77944553451943</c:v>
                </c:pt>
                <c:pt idx="55">
                  <c:v>123.21158833194474</c:v>
                </c:pt>
                <c:pt idx="56">
                  <c:v>116.4663977817105</c:v>
                </c:pt>
                <c:pt idx="57">
                  <c:v>109.65134348616866</c:v>
                </c:pt>
                <c:pt idx="58">
                  <c:v>102.85911998402418</c:v>
                </c:pt>
                <c:pt idx="59">
                  <c:v>96.167525962214626</c:v>
                </c:pt>
                <c:pt idx="60">
                  <c:v>89.64000732461723</c:v>
                </c:pt>
                <c:pt idx="61">
                  <c:v>83.326658661155278</c:v>
                </c:pt>
                <c:pt idx="62">
                  <c:v>77.265507847326489</c:v>
                </c:pt>
                <c:pt idx="63">
                  <c:v>71.48394321352518</c:v>
                </c:pt>
                <c:pt idx="64">
                  <c:v>66.000176832378614</c:v>
                </c:pt>
                <c:pt idx="65">
                  <c:v>60.824667991974984</c:v>
                </c:pt>
                <c:pt idx="66">
                  <c:v>55.961456468276097</c:v>
                </c:pt>
                <c:pt idx="67">
                  <c:v>51.409375475203461</c:v>
                </c:pt>
                <c:pt idx="68">
                  <c:v>47.163129495012605</c:v>
                </c:pt>
                <c:pt idx="69">
                  <c:v>43.214233239685079</c:v>
                </c:pt>
                <c:pt idx="70">
                  <c:v>39.551815544256968</c:v>
                </c:pt>
                <c:pt idx="71">
                  <c:v>36.163296808107923</c:v>
                </c:pt>
                <c:pt idx="72">
                  <c:v>33.034951360311922</c:v>
                </c:pt>
                <c:pt idx="73">
                  <c:v>30.152367399875033</c:v>
                </c:pt>
                <c:pt idx="74">
                  <c:v>27.500817406829402</c:v>
                </c:pt>
                <c:pt idx="75">
                  <c:v>25.065551487005585</c:v>
                </c:pt>
                <c:pt idx="76">
                  <c:v>22.832025263847463</c:v>
                </c:pt>
                <c:pt idx="77">
                  <c:v>20.786072854121709</c:v>
                </c:pt>
                <c:pt idx="78">
                  <c:v>18.914034293005422</c:v>
                </c:pt>
                <c:pt idx="79">
                  <c:v>17.202845596583344</c:v>
                </c:pt>
                <c:pt idx="80">
                  <c:v>15.640098522863342</c:v>
                </c:pt>
                <c:pt idx="81">
                  <c:v>14.214076049438678</c:v>
                </c:pt>
                <c:pt idx="82">
                  <c:v>12.913768644019651</c:v>
                </c:pt>
                <c:pt idx="83">
                  <c:v>11.728875569285051</c:v>
                </c:pt>
                <c:pt idx="84">
                  <c:v>10.64979473468869</c:v>
                </c:pt>
                <c:pt idx="85">
                  <c:v>9.6676039793477599</c:v>
                </c:pt>
                <c:pt idx="86">
                  <c:v>8.7740361337597488</c:v>
                </c:pt>
                <c:pt idx="87">
                  <c:v>7.961449754472155</c:v>
                </c:pt>
                <c:pt idx="88">
                  <c:v>7.2227970452883081</c:v>
                </c:pt>
                <c:pt idx="89">
                  <c:v>6.5515901617180585</c:v>
                </c:pt>
                <c:pt idx="90">
                  <c:v>5.9418668333580849</c:v>
                </c:pt>
                <c:pt idx="91">
                  <c:v>5.3881560236784365</c:v>
                </c:pt>
                <c:pt idx="92">
                  <c:v>4.8854441711215113</c:v>
                </c:pt>
                <c:pt idx="93">
                  <c:v>4.4291424131724728</c:v>
                </c:pt>
                <c:pt idx="94">
                  <c:v>4.0150550806491587</c:v>
                </c:pt>
                <c:pt idx="95">
                  <c:v>3.6393496581647091</c:v>
                </c:pt>
                <c:pt idx="96">
                  <c:v>3.298528334510979</c:v>
                </c:pt>
                <c:pt idx="97">
                  <c:v>2.9894012101854424</c:v>
                </c:pt>
                <c:pt idx="98">
                  <c:v>2.7090611855690105</c:v>
                </c:pt>
                <c:pt idx="99">
                  <c:v>2.4548605199554392</c:v>
                </c:pt>
              </c:numCache>
            </c:numRef>
          </c:val>
          <c:smooth val="0"/>
          <c:extLst>
            <c:ext xmlns:c16="http://schemas.microsoft.com/office/drawing/2014/chart" uri="{C3380CC4-5D6E-409C-BE32-E72D297353CC}">
              <c16:uniqueId val="{00000000-B665-5649-BA03-209E0176B640}"/>
            </c:ext>
          </c:extLst>
        </c:ser>
        <c:ser>
          <c:idx val="4"/>
          <c:order val="1"/>
          <c:tx>
            <c:strRef>
              <c:f>'SIR ß = 0.3 and ß = 0.77'!$F$5</c:f>
              <c:strCache>
                <c:ptCount val="1"/>
                <c:pt idx="0">
                  <c:v>Infected, ß=0.77</c:v>
                </c:pt>
              </c:strCache>
            </c:strRef>
          </c:tx>
          <c:spPr>
            <a:ln w="28575" cap="rnd">
              <a:solidFill>
                <a:schemeClr val="accent5"/>
              </a:solidFill>
              <a:round/>
            </a:ln>
            <a:effectLst/>
          </c:spPr>
          <c:marker>
            <c:symbol val="none"/>
          </c:marker>
          <c:cat>
            <c:numRef>
              <c:f>'SIR ß = 0.3 and ß = 0.77'!$A$6:$A$105</c:f>
              <c:numCache>
                <c:formatCode>#,##0</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'SIR ß = 0.3 and ß = 0.77'!$F$6:$F$105</c:f>
              <c:numCache>
                <c:formatCode>#,##0.00</c:formatCode>
                <c:ptCount val="100"/>
                <c:pt idx="0">
                  <c:v>1</c:v>
                </c:pt>
                <c:pt idx="1">
                  <c:v>1.6160000000000001</c:v>
                </c:pt>
                <c:pt idx="2">
                  <c:v>2.6104969145145147</c:v>
                </c:pt>
                <c:pt idx="3">
                  <c:v>4.2145119409921312</c:v>
                </c:pt>
                <c:pt idx="4">
                  <c:v>6.7975946112499628</c:v>
                </c:pt>
                <c:pt idx="5">
                  <c:v>10.946919422961429</c:v>
                </c:pt>
                <c:pt idx="6">
                  <c:v>17.585193803908894</c:v>
                </c:pt>
                <c:pt idx="7">
                  <c:v>28.136129507379611</c:v>
                </c:pt>
                <c:pt idx="8">
                  <c:v>44.729975696730079</c:v>
                </c:pt>
                <c:pt idx="9">
                  <c:v>70.388890815830862</c:v>
                </c:pt>
                <c:pt idx="10">
                  <c:v>109.00097966728988</c:v>
                </c:pt>
                <c:pt idx="11">
                  <c:v>164.63917749812103</c:v>
                </c:pt>
                <c:pt idx="12">
                  <c:v>239.48662099064026</c:v>
                </c:pt>
                <c:pt idx="13">
                  <c:v>329.86464369579335</c:v>
                </c:pt>
                <c:pt idx="14">
                  <c:v>421.99414213462904</c:v>
                </c:pt>
                <c:pt idx="15">
                  <c:v>493.36585456730523</c:v>
                </c:pt>
                <c:pt idx="16">
                  <c:v>524.95520340876988</c:v>
                </c:pt>
                <c:pt idx="17">
                  <c:v>515.04311021302351</c:v>
                </c:pt>
                <c:pt idx="18">
                  <c:v>477.15997104314107</c:v>
                </c:pt>
                <c:pt idx="19">
                  <c:v>426.82481087602963</c:v>
                </c:pt>
                <c:pt idx="20">
                  <c:v>374.18430870752928</c:v>
                </c:pt>
                <c:pt idx="21">
                  <c:v>324.26054332665592</c:v>
                </c:pt>
                <c:pt idx="22">
                  <c:v>279.07299966253055</c:v>
                </c:pt>
                <c:pt idx="23">
                  <c:v>239.16117041221582</c:v>
                </c:pt>
                <c:pt idx="24">
                  <c:v>204.39228723285723</c:v>
                </c:pt>
                <c:pt idx="25">
                  <c:v>174.35321408163034</c:v>
                </c:pt>
                <c:pt idx="26">
                  <c:v>148.53575694559029</c:v>
                </c:pt>
                <c:pt idx="27">
                  <c:v>126.42297734296287</c:v>
                </c:pt>
                <c:pt idx="28">
                  <c:v>107.52794110049942</c:v>
                </c:pt>
                <c:pt idx="29">
                  <c:v>91.409354510846327</c:v>
                </c:pt>
                <c:pt idx="30">
                  <c:v>77.67591530917575</c:v>
                </c:pt>
                <c:pt idx="31">
                  <c:v>65.985231176621852</c:v>
                </c:pt>
                <c:pt idx="32">
                  <c:v>56.040260457921164</c:v>
                </c:pt>
                <c:pt idx="33">
                  <c:v>47.58478444349079</c:v>
                </c:pt>
                <c:pt idx="34">
                  <c:v>40.398680635941631</c:v>
                </c:pt>
                <c:pt idx="35">
                  <c:v>34.293379371910518</c:v>
                </c:pt>
                <c:pt idx="36">
                  <c:v>29.107680739883783</c:v>
                </c:pt>
                <c:pt idx="37">
                  <c:v>24.703999180407141</c:v>
                </c:pt>
                <c:pt idx="38">
                  <c:v>20.965045291350851</c:v>
                </c:pt>
                <c:pt idx="39">
                  <c:v>17.79092480405502</c:v>
                </c:pt>
                <c:pt idx="40">
                  <c:v>15.096620775415497</c:v>
                </c:pt>
                <c:pt idx="41">
                  <c:v>12.80981975139475</c:v>
                </c:pt>
                <c:pt idx="42">
                  <c:v>10.869042064658164</c:v>
                </c:pt>
                <c:pt idx="43">
                  <c:v>9.2220382992365941</c:v>
                </c:pt>
                <c:pt idx="44">
                  <c:v>7.8244170143200966</c:v>
                </c:pt>
                <c:pt idx="45">
                  <c:v>6.638472343786086</c:v>
                </c:pt>
                <c:pt idx="46">
                  <c:v>5.6321836734048469</c:v>
                </c:pt>
                <c:pt idx="47">
                  <c:v>4.7783630260073071</c:v>
                </c:pt>
                <c:pt idx="48">
                  <c:v>4.0539289476946028</c:v>
                </c:pt>
                <c:pt idx="49">
                  <c:v>3.4392885405157085</c:v>
                </c:pt>
                <c:pt idx="50">
                  <c:v>2.9178118204999652</c:v>
                </c:pt>
                <c:pt idx="51">
                  <c:v>2.4753848062492607</c:v>
                </c:pt>
                <c:pt idx="52">
                  <c:v>2.1000296846414619</c:v>
                </c:pt>
                <c:pt idx="53">
                  <c:v>1.7815820833634433</c:v>
                </c:pt>
                <c:pt idx="54">
                  <c:v>1.5114169329835239</c:v>
                </c:pt>
                <c:pt idx="55">
                  <c:v>1.2822156513708354</c:v>
                </c:pt>
                <c:pt idx="56">
                  <c:v>1.0877684559919825</c:v>
                </c:pt>
                <c:pt idx="57">
                  <c:v>0.92280652822586684</c:v>
                </c:pt>
                <c:pt idx="58">
                  <c:v>0.7828595391749309</c:v>
                </c:pt>
                <c:pt idx="59">
                  <c:v>0.66413471695530879</c:v>
                </c:pt>
                <c:pt idx="60">
                  <c:v>0.56341420729033209</c:v>
                </c:pt>
                <c:pt idx="61">
                  <c:v>0.4779679664974531</c:v>
                </c:pt>
                <c:pt idx="62">
                  <c:v>0.40547984085470201</c:v>
                </c:pt>
                <c:pt idx="63">
                  <c:v>0.34398483939544733</c:v>
                </c:pt>
                <c:pt idx="64">
                  <c:v>0.29181590747504255</c:v>
                </c:pt>
                <c:pt idx="65">
                  <c:v>0.24755876376062441</c:v>
                </c:pt>
                <c:pt idx="66">
                  <c:v>0.21001358028034181</c:v>
                </c:pt>
                <c:pt idx="67">
                  <c:v>0.17816246952970929</c:v>
                </c:pt>
                <c:pt idx="68">
                  <c:v>0.15114189923757093</c:v>
                </c:pt>
                <c:pt idx="69">
                  <c:v>0.12821928839417579</c:v>
                </c:pt>
                <c:pt idx="70">
                  <c:v>0.10877315107769016</c:v>
                </c:pt>
                <c:pt idx="71">
                  <c:v>9.2276250496739945E-2</c:v>
                </c:pt>
                <c:pt idx="72">
                  <c:v>7.8281307060277541E-2</c:v>
                </c:pt>
                <c:pt idx="73">
                  <c:v>6.6408873374170729E-2</c:v>
                </c:pt>
                <c:pt idx="74">
                  <c:v>5.6337047701782911E-2</c:v>
                </c:pt>
                <c:pt idx="75">
                  <c:v>4.7792747190507141E-2</c:v>
                </c:pt>
                <c:pt idx="76">
                  <c:v>4.0544304397826254E-2</c:v>
                </c:pt>
                <c:pt idx="77">
                  <c:v>3.4395186487434198E-2</c:v>
                </c:pt>
                <c:pt idx="78">
                  <c:v>2.9178666875192993E-2</c:v>
                </c:pt>
                <c:pt idx="79">
                  <c:v>2.4753304907307868E-2</c:v>
                </c:pt>
                <c:pt idx="80">
                  <c:v>2.0999111046235627E-2</c:v>
                </c:pt>
                <c:pt idx="81">
                  <c:v>1.781429361534034E-2</c:v>
                </c:pt>
                <c:pt idx="82">
                  <c:v>1.5112498913564549E-2</c:v>
                </c:pt>
                <c:pt idx="83">
                  <c:v>1.282046988280402E-2</c:v>
                </c:pt>
                <c:pt idx="84">
                  <c:v>1.0876059855158084E-2</c:v>
                </c:pt>
                <c:pt idx="85">
                  <c:v>9.2265475318995885E-3</c:v>
                </c:pt>
                <c:pt idx="86">
                  <c:v>7.8272075114941188E-3</c:v>
                </c:pt>
                <c:pt idx="87">
                  <c:v>6.6400976114540785E-3</c:v>
                </c:pt>
                <c:pt idx="88">
                  <c:v>5.6330301058966151E-3</c:v>
                </c:pt>
                <c:pt idx="89">
                  <c:v>4.7786989866117329E-3</c:v>
                </c:pt>
                <c:pt idx="90">
                  <c:v>4.0539395853376233E-3</c:v>
                </c:pt>
                <c:pt idx="91">
                  <c:v>3.4391004834094922E-3</c:v>
                </c:pt>
                <c:pt idx="92">
                  <c:v>2.9175106792479464E-3</c:v>
                </c:pt>
                <c:pt idx="93">
                  <c:v>2.4750275667936809E-3</c:v>
                </c:pt>
                <c:pt idx="94">
                  <c:v>2.0996534689791792E-3</c:v>
                </c:pt>
                <c:pt idx="95">
                  <c:v>1.7812103290450435E-3</c:v>
                </c:pt>
                <c:pt idx="96">
                  <c:v>1.5110637393437806E-3</c:v>
                </c:pt>
                <c:pt idx="97">
                  <c:v>1.2818888249733291E-3</c:v>
                </c:pt>
                <c:pt idx="98">
                  <c:v>1.0874716344106633E-3</c:v>
                </c:pt>
                <c:pt idx="99">
                  <c:v>9.2254065203804358E-4</c:v>
                </c:pt>
              </c:numCache>
            </c:numRef>
          </c:val>
          <c:smooth val="0"/>
          <c:extLst>
            <c:ext xmlns:c16="http://schemas.microsoft.com/office/drawing/2014/chart" uri="{C3380CC4-5D6E-409C-BE32-E72D297353CC}">
              <c16:uniqueId val="{00000001-B665-5649-BA03-209E0176B640}"/>
            </c:ext>
          </c:extLst>
        </c:ser>
        <c:dLbls>
          <c:showLegendKey val="0"/>
          <c:showVal val="0"/>
          <c:showCatName val="0"/>
          <c:showSerName val="0"/>
          <c:showPercent val="0"/>
          <c:showBubbleSize val="0"/>
        </c:dLbls>
        <c:smooth val="0"/>
        <c:axId val="729983760"/>
        <c:axId val="729985392"/>
      </c:lineChart>
      <c:catAx>
        <c:axId val="729983760"/>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5392"/>
        <c:crosses val="autoZero"/>
        <c:auto val="1"/>
        <c:lblAlgn val="ctr"/>
        <c:lblOffset val="100"/>
        <c:noMultiLvlLbl val="0"/>
      </c:catAx>
      <c:valAx>
        <c:axId val="729985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8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'SIR GJ ML Do Nothing'!$B$5</c:f>
              <c:strCache>
                <c:ptCount val="1"/>
                <c:pt idx="0">
                  <c:v>S</c:v>
                </c:pt>
              </c:strCache>
            </c:strRef>
          </c:tx>
          <c:spPr>
            <a:ln w="28575" cap="rnd">
              <a:solidFill>
                <a:schemeClr val="accent1"/>
              </a:solidFill>
              <a:round/>
            </a:ln>
            <a:effectLst/>
          </c:spPr>
          <c:marker>
            <c:symbol val="none"/>
          </c:marker>
          <c:val>
            <c:numRef>
              <c:f>'SIR GJ ML Do Nothing'!$B$6:$B$105</c:f>
              <c:numCache>
                <c:formatCode>#,##0.00</c:formatCode>
                <c:ptCount val="100"/>
                <c:pt idx="0">
                  <c:v>999</c:v>
                </c:pt>
                <c:pt idx="1">
                  <c:v>998.63040000000001</c:v>
                </c:pt>
                <c:pt idx="2">
                  <c:v>998.1812804622391</c:v>
                </c:pt>
                <c:pt idx="3">
                  <c:v>997.63563767049095</c:v>
                </c:pt>
                <c:pt idx="4">
                  <c:v>996.97288205381039</c:v>
                </c:pt>
                <c:pt idx="5">
                  <c:v>996.16810585679502</c:v>
                </c:pt>
                <c:pt idx="6">
                  <c:v>995.19121267646005</c:v>
                </c:pt>
                <c:pt idx="7">
                  <c:v>994.00588836326449</c:v>
                </c:pt>
                <c:pt idx="8">
                  <c:v>992.56839258605282</c:v>
                </c:pt>
                <c:pt idx="9">
                  <c:v>990.82615195410744</c:v>
                </c:pt>
                <c:pt idx="10">
                  <c:v>988.71614009136431</c:v>
                </c:pt>
                <c:pt idx="11">
                  <c:v>986.16303906630617</c:v>
                </c:pt>
                <c:pt idx="12">
                  <c:v>983.07719231538874</c:v>
                </c:pt>
                <c:pt idx="13">
                  <c:v>979.35238463420683</c:v>
                </c:pt>
                <c:pt idx="14">
                  <c:v>974.86352376557193</c:v>
                </c:pt>
                <c:pt idx="15">
                  <c:v>969.46435518290548</c:v>
                </c:pt>
                <c:pt idx="16">
                  <c:v>962.9854218555206</c:v>
                </c:pt>
                <c:pt idx="17">
                  <c:v>955.23258856145367</c:v>
                </c:pt>
                <c:pt idx="18">
                  <c:v>945.98658772765293</c:v>
                </c:pt>
                <c:pt idx="19">
                  <c:v>935.00420711645586</c:v>
                </c:pt>
                <c:pt idx="20">
                  <c:v>922.02191427494051</c:v>
                </c:pt>
                <c:pt idx="21">
                  <c:v>906.76286574842959</c:v>
                </c:pt>
                <c:pt idx="22">
                  <c:v>888.94832164716843</c:v>
                </c:pt>
                <c:pt idx="23">
                  <c:v>868.31438712289696</c:v>
                </c:pt>
                <c:pt idx="24">
                  <c:v>844.63461121607327</c:v>
                </c:pt>
                <c:pt idx="25">
                  <c:v>817.74816265988954</c:v>
                </c:pt>
                <c:pt idx="26">
                  <c:v>787.59198987113541</c:v>
                </c:pt>
                <c:pt idx="27">
                  <c:v>754.23361251030303</c:v>
                </c:pt>
                <c:pt idx="28">
                  <c:v>717.89928278725438</c:v>
                </c:pt>
                <c:pt idx="29">
                  <c:v>678.99080725068757</c:v>
                </c:pt>
                <c:pt idx="30">
                  <c:v>638.084188067122</c:v>
                </c:pt>
                <c:pt idx="31">
                  <c:v>595.90522172580961</c:v>
                </c:pt>
                <c:pt idx="32">
                  <c:v>553.28150713461309</c:v>
                </c:pt>
                <c:pt idx="33">
                  <c:v>511.07613875452171</c:v>
                </c:pt>
                <c:pt idx="34">
                  <c:v>470.11378893398887</c:v>
                </c:pt>
                <c:pt idx="35">
                  <c:v>431.11264469872685</c:v>
                </c:pt>
                <c:pt idx="36">
                  <c:v>394.63434155721205</c:v>
                </c:pt>
                <c:pt idx="37">
                  <c:v>361.05901311324192</c:v>
                </c:pt>
                <c:pt idx="38">
                  <c:v>330.58592219547103</c:v>
                </c:pt>
                <c:pt idx="39">
                  <c:v>303.25445023693607</c:v>
                </c:pt>
                <c:pt idx="40">
                  <c:v>278.97723552738807</c:v>
                </c:pt>
                <c:pt idx="41">
                  <c:v>257.57720655980211</c:v>
                </c:pt>
                <c:pt idx="42">
                  <c:v>238.82221847798695</c:v>
                </c:pt>
                <c:pt idx="43">
                  <c:v>222.45366780392987</c:v>
                </c:pt>
                <c:pt idx="44">
                  <c:v>208.20783194542858</c:v>
                </c:pt>
                <c:pt idx="45">
                  <c:v>195.83029223875201</c:v>
                </c:pt>
                <c:pt idx="46">
                  <c:v>185.08462819526423</c:v>
                </c:pt>
                <c:pt idx="47">
                  <c:v>175.75681406724652</c:v>
                </c:pt>
                <c:pt idx="48">
                  <c:v>167.65664843169822</c:v>
                </c:pt>
                <c:pt idx="49">
                  <c:v>160.61729646211603</c:v>
                </c:pt>
                <c:pt idx="50">
                  <c:v>154.49374436669044</c:v>
                </c:pt>
                <c:pt idx="51">
                  <c:v>149.16071711008027</c:v>
                </c:pt>
                <c:pt idx="52">
                  <c:v>144.51041549083791</c:v>
                </c:pt>
                <c:pt idx="53">
                  <c:v>140.45028719598926</c:v>
                </c:pt>
                <c:pt idx="54">
                  <c:v>136.90094989727501</c:v>
                </c:pt>
                <c:pt idx="55">
                  <c:v>133.79432191774197</c:v>
                </c:pt>
                <c:pt idx="56">
                  <c:v>131.07197758536859</c:v>
                </c:pt>
                <c:pt idx="57">
                  <c:v>128.68372224624918</c:v>
                </c:pt>
                <c:pt idx="58">
                  <c:v>126.58637027579951</c:v>
                </c:pt>
                <c:pt idx="59">
                  <c:v>124.74270430472097</c:v>
                </c:pt>
                <c:pt idx="60">
                  <c:v>123.12059260312726</c:v>
                </c:pt>
                <c:pt idx="61">
                  <c:v>121.69224242706524</c:v>
                </c:pt>
                <c:pt idx="62">
                  <c:v>120.43356905989017</c:v>
                </c:pt>
                <c:pt idx="63">
                  <c:v>119.32366263674598</c:v>
                </c:pt>
                <c:pt idx="64">
                  <c:v>118.34433725750893</c:v>
                </c:pt>
                <c:pt idx="65">
                  <c:v>117.47974917638868</c:v>
                </c:pt>
                <c:pt idx="66">
                  <c:v>116.71607291272244</c:v>
                </c:pt>
                <c:pt idx="67">
                  <c:v>116.041225925539</c:v>
                </c:pt>
                <c:pt idx="68">
                  <c:v>115.4446340359795</c:v>
                </c:pt>
                <c:pt idx="69">
                  <c:v>114.91703108561741</c:v>
                </c:pt>
                <c:pt idx="70">
                  <c:v>114.45028741159663</c:v>
                </c:pt>
                <c:pt idx="71">
                  <c:v>114.03726262973255</c:v>
                </c:pt>
                <c:pt idx="72">
                  <c:v>113.67167897168871</c:v>
                </c:pt>
                <c:pt idx="73">
                  <c:v>113.34801204695287</c:v>
                </c:pt>
                <c:pt idx="74">
                  <c:v>113.06139641643382</c:v>
                </c:pt>
                <c:pt idx="75">
                  <c:v>112.80754379080271</c:v>
                </c:pt>
                <c:pt idx="76">
                  <c:v>112.5826720189995</c:v>
                </c:pt>
                <c:pt idx="77">
                  <c:v>112.38344332378084</c:v>
                </c:pt>
                <c:pt idx="78">
                  <c:v>112.20691048269579</c:v>
                </c:pt>
                <c:pt idx="79">
                  <c:v>112.05046985340222</c:v>
                </c:pt>
                <c:pt idx="80">
                  <c:v>111.91182030912567</c:v>
                </c:pt>
                <c:pt idx="81">
                  <c:v>111.78892728931923</c:v>
                </c:pt>
                <c:pt idx="82">
                  <c:v>111.67999128710917</c:v>
                </c:pt>
                <c:pt idx="83">
                  <c:v>111.58342019290545</c:v>
                </c:pt>
                <c:pt idx="84">
                  <c:v>111.49780499588061</c:v>
                </c:pt>
                <c:pt idx="85">
                  <c:v>111.42189841453774</c:v>
                </c:pt>
                <c:pt idx="86">
                  <c:v>111.35459608647317</c:v>
                </c:pt>
                <c:pt idx="87">
                  <c:v>111.29491999747417</c:v>
                </c:pt>
                <c:pt idx="88">
                  <c:v>111.24200387273436</c:v>
                </c:pt>
                <c:pt idx="89">
                  <c:v>111.19508028942147</c:v>
                </c:pt>
                <c:pt idx="90">
                  <c:v>111.15346930108012</c:v>
                </c:pt>
                <c:pt idx="91">
                  <c:v>111.11656839121399</c:v>
                </c:pt>
                <c:pt idx="92">
                  <c:v>111.08384359654262</c:v>
                </c:pt>
                <c:pt idx="93">
                  <c:v>111.0548216604306</c:v>
                </c:pt>
                <c:pt idx="94">
                  <c:v>111.02908309430903</c:v>
                </c:pt>
                <c:pt idx="95">
                  <c:v>111.00625603994317</c:v>
                </c:pt>
                <c:pt idx="96">
                  <c:v>110.98601083847446</c:v>
                </c:pt>
                <c:pt idx="97">
                  <c:v>110.96805522355621</c:v>
                </c:pt>
                <c:pt idx="98">
                  <c:v>110.95213006584494</c:v>
                </c:pt>
                <c:pt idx="99">
                  <c:v>110.93800560480022</c:v>
                </c:pt>
              </c:numCache>
            </c:numRef>
          </c:val>
          <c:smooth val="0"/>
          <c:extLst>
            <c:ext xmlns:c16="http://schemas.microsoft.com/office/drawing/2014/chart" uri="{C3380CC4-5D6E-409C-BE32-E72D297353CC}">
              <c16:uniqueId val="{00000000-D5A8-A24F-B188-80E4815AE107}"/>
            </c:ext>
          </c:extLst>
        </c:ser>
        <c:ser>
          <c:idx val="1"/>
          <c:order val="1"/>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D5A8-A24F-B188-80E4815AE107}"/>
            </c:ext>
          </c:extLst>
        </c:ser>
        <c:ser>
          <c:idx val="2"/>
          <c:order val="2"/>
          <c:tx>
            <c:strRef>
              <c:f>'SIR GJ ML Do Nothing'!$D$5</c:f>
              <c:strCache>
                <c:ptCount val="1"/>
                <c:pt idx="0">
                  <c:v>R</c:v>
                </c:pt>
              </c:strCache>
            </c:strRef>
          </c:tx>
          <c:spPr>
            <a:ln w="28575" cap="rnd">
              <a:solidFill>
                <a:schemeClr val="accent3"/>
              </a:solidFill>
              <a:round/>
            </a:ln>
            <a:effectLst/>
          </c:spPr>
          <c:marker>
            <c:symbol val="none"/>
          </c:marker>
          <c:val>
            <c:numRef>
              <c:f>'SIR GJ ML Do Nothing'!$D$6:$D$105</c:f>
              <c:numCache>
                <c:formatCode>#,##0.00</c:formatCode>
                <c:ptCount val="100"/>
                <c:pt idx="0">
                  <c:v>0</c:v>
                </c:pt>
                <c:pt idx="1">
                  <c:v>0.154</c:v>
                </c:pt>
                <c:pt idx="2">
                  <c:v>0.34120240000000002</c:v>
                </c:pt>
                <c:pt idx="3">
                  <c:v>0.56874003921517313</c:v>
                </c:pt>
                <c:pt idx="4">
                  <c:v>0.84526587192042069</c:v>
                </c:pt>
                <c:pt idx="5">
                  <c:v>1.181271091357859</c:v>
                </c:pt>
                <c:pt idx="6">
                  <c:v>1.5894670413423055</c:v>
                </c:pt>
                <c:pt idx="7">
                  <c:v>2.0852423648007288</c:v>
                </c:pt>
                <c:pt idx="8">
                  <c:v>2.6872082326786715</c:v>
                </c:pt>
                <c:pt idx="9">
                  <c:v>3.417845706594016</c:v>
                </c:pt>
                <c:pt idx="10">
                  <c:v>4.3042700668459943</c:v>
                </c:pt>
                <c:pt idx="11">
                  <c:v>5.3791269024816177</c:v>
                </c:pt>
                <c:pt idx="12">
                  <c:v>6.6816333432883166</c:v>
                </c:pt>
                <c:pt idx="13">
                  <c:v>8.2587741918520639</c:v>
                </c:pt>
                <c:pt idx="14">
                  <c:v>10.166655732639004</c:v>
                </c:pt>
                <c:pt idx="15">
                  <c:v>12.47200808991453</c:v>
                </c:pt>
                <c:pt idx="16">
                  <c:v>15.253808145900249</c:v>
                </c:pt>
                <c:pt idx="17">
                  <c:v>18.604966725681443</c:v>
                </c:pt>
                <c:pt idx="18">
                  <c:v>22.633983211462635</c:v>
                </c:pt>
                <c:pt idx="19">
                  <c:v>27.466415286838828</c:v>
                </c:pt>
                <c:pt idx="20">
                  <c:v>33.24593943673144</c:v>
                </c:pt>
                <c:pt idx="21">
                  <c:v>40.134689965133944</c:v>
                </c:pt>
                <c:pt idx="22">
                  <c:v>48.312466385245152</c:v>
                </c:pt>
                <c:pt idx="23">
                  <c:v>57.974305028253454</c:v>
                </c:pt>
                <c:pt idx="24">
                  <c:v>69.325846436976278</c:v>
                </c:pt>
                <c:pt idx="25">
                  <c:v>82.575935958406632</c:v>
                </c:pt>
                <c:pt idx="26">
                  <c:v>97.92602477118902</c:v>
                </c:pt>
                <c:pt idx="27">
                  <c:v>115.55625051627106</c:v>
                </c:pt>
                <c:pt idx="28">
                  <c:v>135.60861161017866</c:v>
                </c:pt>
                <c:pt idx="29">
                  <c:v>158.16839587297397</c:v>
                </c:pt>
                <c:pt idx="30">
                  <c:v>183.24587859193011</c:v>
                </c:pt>
                <c:pt idx="31">
                  <c:v>210.76104832643608</c:v>
                </c:pt>
                <c:pt idx="32">
                  <c:v>240.53444273839025</c:v>
                </c:pt>
                <c:pt idx="33">
                  <c:v>272.28678645794776</c:v>
                </c:pt>
                <c:pt idx="34">
                  <c:v>305.64889597522745</c:v>
                </c:pt>
                <c:pt idx="35">
                  <c:v>340.18144249920817</c:v>
                </c:pt>
                <c:pt idx="36">
                  <c:v>375.40215307072617</c:v>
                </c:pt>
                <c:pt idx="37">
                  <c:v>410.81653289802369</c:v>
                </c:pt>
                <c:pt idx="38">
                  <c:v>445.94769881228882</c:v>
                </c:pt>
                <c:pt idx="39">
                  <c:v>480.36152117709383</c:v>
                </c:pt>
                <c:pt idx="40">
                  <c:v>513.68466157933324</c:v>
                </c:pt>
                <c:pt idx="41">
                  <c:v>545.6147294248982</c:v>
                </c:pt>
                <c:pt idx="42">
                  <c:v>575.92317128325442</c:v>
                </c:pt>
                <c:pt idx="43">
                  <c:v>604.45238126002323</c:v>
                </c:pt>
                <c:pt idx="44">
                  <c:v>631.10884970417442</c:v>
                </c:pt>
                <c:pt idx="45">
                  <c:v>655.85408073013559</c:v>
                </c:pt>
                <c:pt idx="46">
                  <c:v>678.69468729292691</c:v>
                </c:pt>
                <c:pt idx="47">
                  <c:v>699.67267270774551</c:v>
                </c:pt>
                <c:pt idx="48">
                  <c:v>718.85653174439676</c:v>
                </c:pt>
                <c:pt idx="49">
                  <c:v>736.33350199727818</c:v>
                </c:pt>
                <c:pt idx="50">
                  <c:v>752.20307903453147</c:v>
                </c:pt>
                <c:pt idx="51">
                  <c:v>766.57176823074326</c:v>
                </c:pt>
                <c:pt idx="52">
                  <c:v>779.5489654882565</c:v>
                </c:pt>
                <c:pt idx="53">
                  <c:v>791.24382081747592</c:v>
                </c:pt>
                <c:pt idx="54">
                  <c:v>801.76292818340232</c:v>
                </c:pt>
                <c:pt idx="55">
                  <c:v>811.20869095897797</c:v>
                </c:pt>
                <c:pt idx="56">
                  <c:v>819.67822697596307</c:v>
                </c:pt>
                <c:pt idx="57">
                  <c:v>827.26269547351797</c:v>
                </c:pt>
                <c:pt idx="58">
                  <c:v>834.04694714467382</c:v>
                </c:pt>
                <c:pt idx="59">
                  <c:v>840.10941626192096</c:v>
                </c:pt>
                <c:pt idx="60">
                  <c:v>845.5221896946581</c:v>
                </c:pt>
                <c:pt idx="61">
                  <c:v>850.35120122079911</c:v>
                </c:pt>
                <c:pt idx="62">
                  <c:v>854.65651089902804</c:v>
                </c:pt>
                <c:pt idx="63">
                  <c:v>858.4926385853546</c:v>
                </c:pt>
                <c:pt idx="64">
                  <c:v>861.90892819715111</c:v>
                </c:pt>
                <c:pt idx="65">
                  <c:v>864.94992531713342</c:v>
                </c:pt>
                <c:pt idx="66">
                  <c:v>867.65575544513104</c:v>
                </c:pt>
                <c:pt idx="67">
                  <c:v>870.06249387802154</c:v>
                </c:pt>
                <c:pt idx="68">
                  <c:v>872.20252102827317</c:v>
                </c:pt>
                <c:pt idx="69">
                  <c:v>874.10485914837818</c:v>
                </c:pt>
                <c:pt idx="70">
                  <c:v>875.79548805234288</c:v>
                </c:pt>
                <c:pt idx="71">
                  <c:v>877.29763863089613</c:v>
                </c:pt>
                <c:pt idx="72">
                  <c:v>878.63206383675924</c:v>
                </c:pt>
                <c:pt idx="73">
                  <c:v>879.81728744425823</c:v>
                </c:pt>
                <c:pt idx="74">
                  <c:v>880.86983132261173</c:v>
                </c:pt>
                <c:pt idx="75">
                  <c:v>881.80442225079867</c:v>
                </c:pt>
                <c:pt idx="76">
                  <c:v>882.63417948039205</c:v>
                </c:pt>
                <c:pt idx="77">
                  <c:v>883.37078434948569</c:v>
                </c:pt>
                <c:pt idx="78">
                  <c:v>884.02463328780266</c:v>
                </c:pt>
                <c:pt idx="79">
                  <c:v>884.60497554714584</c:v>
                </c:pt>
                <c:pt idx="80">
                  <c:v>885.12003695546139</c:v>
                </c:pt>
                <c:pt idx="81">
                  <c:v>885.57713093671498</c:v>
                </c:pt>
                <c:pt idx="82">
                  <c:v>885.98275796990572</c:v>
                </c:pt>
                <c:pt idx="83">
                  <c:v>886.34269458432539</c:v>
                </c:pt>
                <c:pt idx="84">
                  <c:v>886.66207290863179</c:v>
                </c:pt>
                <c:pt idx="85">
                  <c:v>886.94545171133689</c:v>
                </c:pt>
                <c:pt idx="86">
                  <c:v>887.19687979195214</c:v>
                </c:pt>
                <c:pt idx="87">
                  <c:v>887.41995250667458</c:v>
                </c:pt>
                <c:pt idx="88">
                  <c:v>887.61786214103563</c:v>
                </c:pt>
                <c:pt idx="89">
                  <c:v>887.79344277491498</c:v>
                </c:pt>
                <c:pt idx="90">
                  <c:v>887.94921022300707</c:v>
                </c:pt>
                <c:pt idx="91">
                  <c:v>888.08739757629758</c:v>
                </c:pt>
                <c:pt idx="92">
                  <c:v>888.20998681730077</c:v>
                </c:pt>
                <c:pt idx="93">
                  <c:v>888.31873693356886</c:v>
                </c:pt>
                <c:pt idx="94">
                  <c:v>888.41520891009293</c:v>
                </c:pt>
                <c:pt idx="95">
                  <c:v>888.50078794141496</c:v>
                </c:pt>
                <c:pt idx="96">
                  <c:v>888.5767031682858</c:v>
                </c:pt>
                <c:pt idx="97">
                  <c:v>888.6440452112447</c:v>
                </c:pt>
                <c:pt idx="98">
                  <c:v>888.70378174428538</c:v>
                </c:pt>
                <c:pt idx="99">
                  <c:v>888.75677132552528</c:v>
                </c:pt>
              </c:numCache>
            </c:numRef>
          </c:val>
          <c:smooth val="0"/>
          <c:extLst>
            <c:ext xmlns:c16="http://schemas.microsoft.com/office/drawing/2014/chart" uri="{C3380CC4-5D6E-409C-BE32-E72D297353CC}">
              <c16:uniqueId val="{00000002-D5A8-A24F-B188-80E4815AE107}"/>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 exponential growth curve</a:t>
            </a:r>
            <a:r>
              <a:rPr lang="en-GB" baseline="0"/>
              <a:t> with y=2.4^x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Exponential!$B$1</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Exponential!$A$2:$A$21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Exponential!$B$2:$B$21</c:f>
              <c:numCache>
                <c:formatCode>#,##0</c:formatCode>
                <c:ptCount val="20"/>
                <c:pt idx="0">
                  <c:v>2.4</c:v>
                </c:pt>
                <c:pt idx="1">
                  <c:v>5.76</c:v>
                </c:pt>
                <c:pt idx="2">
                  <c:v>13.824</c:v>
                </c:pt>
                <c:pt idx="3">
                  <c:v>33.177599999999998</c:v>
                </c:pt>
                <c:pt idx="4">
                  <c:v>79.626239999999996</c:v>
                </c:pt>
                <c:pt idx="5">
                  <c:v>191.10297599999998</c:v>
                </c:pt>
                <c:pt idx="6">
                  <c:v>458.64714239999995</c:v>
                </c:pt>
                <c:pt idx="7">
                  <c:v>1100.7531417599998</c:v>
                </c:pt>
                <c:pt idx="8">
                  <c:v>2641.8075402239997</c:v>
                </c:pt>
                <c:pt idx="9">
                  <c:v>6340.3380965375991</c:v>
                </c:pt>
                <c:pt idx="10">
                  <c:v>15216.811431690237</c:v>
                </c:pt>
                <c:pt idx="11">
                  <c:v>36520.347436056567</c:v>
                </c:pt>
                <c:pt idx="12">
                  <c:v>87648.833846535766</c:v>
                </c:pt>
                <c:pt idx="13">
                  <c:v>210357.20123168582</c:v>
                </c:pt>
                <c:pt idx="14">
                  <c:v>504857.28295604599</c:v>
                </c:pt>
                <c:pt idx="15">
                  <c:v>1211657.4790945102</c:v>
                </c:pt>
                <c:pt idx="16">
                  <c:v>2907977.9498268245</c:v>
                </c:pt>
                <c:pt idx="17">
                  <c:v>6979147.0795843787</c:v>
                </c:pt>
                <c:pt idx="18">
                  <c:v>16749952.991002509</c:v>
                </c:pt>
                <c:pt idx="19">
                  <c:v>40199887.178406022</c:v>
                </c:pt>
              </c:numCache>
            </c:numRef>
          </c:yVal>
          <c:smooth val="0"/>
          <c:extLst>
            <c:ext xmlns:c16="http://schemas.microsoft.com/office/drawing/2014/chart" uri="{C3380CC4-5D6E-409C-BE32-E72D297353CC}">
              <c16:uniqueId val="{00000000-9825-E342-884F-B0555D7D861F}"/>
            </c:ext>
          </c:extLst>
        </c:ser>
        <c:dLbls>
          <c:showLegendKey val="0"/>
          <c:showVal val="0"/>
          <c:showCatName val="0"/>
          <c:showSerName val="0"/>
          <c:showPercent val="0"/>
          <c:showBubbleSize val="0"/>
        </c:dLbls>
        <c:axId val="29097679"/>
        <c:axId val="28850799"/>
      </c:scatterChart>
      <c:valAx>
        <c:axId val="29097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0799"/>
        <c:crosses val="autoZero"/>
        <c:crossBetween val="midCat"/>
      </c:valAx>
      <c:valAx>
        <c:axId val="28850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97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baseline="0">
                <a:effectLst/>
              </a:rPr>
              <a:t>Number of days before a population of 500m is infected, with doubling happening once every 2 days</a:t>
            </a:r>
            <a:endParaRPr lang="en-GB" sz="1050">
              <a:effectLst/>
            </a:endParaRPr>
          </a:p>
        </c:rich>
      </c:tx>
      <c:layout>
        <c:manualLayout>
          <c:xMode val="edge"/>
          <c:yMode val="edge"/>
          <c:x val="0.13189294233051471"/>
          <c:y val="2.11542209333508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Days'!$B$2</c:f>
              <c:strCache>
                <c:ptCount val="1"/>
                <c:pt idx="0">
                  <c:v>2 days doubling time</c:v>
                </c:pt>
              </c:strCache>
            </c:strRef>
          </c:tx>
          <c:spPr>
            <a:ln w="28575" cap="rnd">
              <a:solidFill>
                <a:schemeClr val="accent1"/>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Days'!$B$3:$B$60</c:f>
              <c:numCache>
                <c:formatCode>#,##0</c:formatCode>
                <c:ptCount val="58"/>
                <c:pt idx="0">
                  <c:v>1.4139999999999999</c:v>
                </c:pt>
                <c:pt idx="1">
                  <c:v>1.9993959999999997</c:v>
                </c:pt>
                <c:pt idx="2">
                  <c:v>2.8271459439999993</c:v>
                </c:pt>
                <c:pt idx="3">
                  <c:v>3.997584364815999</c:v>
                </c:pt>
                <c:pt idx="4">
                  <c:v>5.6525842918498226</c:v>
                </c:pt>
                <c:pt idx="5">
                  <c:v>7.9927541886756481</c:v>
                </c:pt>
                <c:pt idx="6">
                  <c:v>11.301754422787365</c:v>
                </c:pt>
                <c:pt idx="7">
                  <c:v>15.980680753821334</c:v>
                </c:pt>
                <c:pt idx="8">
                  <c:v>22.596682585903366</c:v>
                </c:pt>
                <c:pt idx="9">
                  <c:v>31.951709176467354</c:v>
                </c:pt>
                <c:pt idx="10">
                  <c:v>45.179716775524838</c:v>
                </c:pt>
                <c:pt idx="11">
                  <c:v>63.884119520592115</c:v>
                </c:pt>
                <c:pt idx="12">
                  <c:v>90.332145002117258</c:v>
                </c:pt>
                <c:pt idx="13">
                  <c:v>127.72965303299378</c:v>
                </c:pt>
                <c:pt idx="14">
                  <c:v>180.60972938865319</c:v>
                </c:pt>
                <c:pt idx="15">
                  <c:v>255.38215735555559</c:v>
                </c:pt>
                <c:pt idx="16">
                  <c:v>361.11037050075561</c:v>
                </c:pt>
                <c:pt idx="17">
                  <c:v>510.61006388806834</c:v>
                </c:pt>
                <c:pt idx="18">
                  <c:v>722.00263033772853</c:v>
                </c:pt>
                <c:pt idx="19">
                  <c:v>1020.9117192975482</c:v>
                </c:pt>
                <c:pt idx="20">
                  <c:v>1443.5691710867331</c:v>
                </c:pt>
                <c:pt idx="21">
                  <c:v>2041.2068079166404</c:v>
                </c:pt>
                <c:pt idx="22">
                  <c:v>2886.2664263941292</c:v>
                </c:pt>
                <c:pt idx="23">
                  <c:v>4081.1807269212986</c:v>
                </c:pt>
                <c:pt idx="24">
                  <c:v>5770.789547866716</c:v>
                </c:pt>
                <c:pt idx="25">
                  <c:v>8159.8964206835353</c:v>
                </c:pt>
                <c:pt idx="26">
                  <c:v>11538.093538846519</c:v>
                </c:pt>
                <c:pt idx="27">
                  <c:v>16314.864263928976</c:v>
                </c:pt>
                <c:pt idx="28">
                  <c:v>23069.218069195573</c:v>
                </c:pt>
                <c:pt idx="29">
                  <c:v>32619.874349842536</c:v>
                </c:pt>
                <c:pt idx="30">
                  <c:v>46124.502330677344</c:v>
                </c:pt>
                <c:pt idx="31">
                  <c:v>65220.046295577755</c:v>
                </c:pt>
                <c:pt idx="32">
                  <c:v>92221.145461946944</c:v>
                </c:pt>
                <c:pt idx="33">
                  <c:v>130400.69968319296</c:v>
                </c:pt>
                <c:pt idx="34">
                  <c:v>184386.58935203482</c:v>
                </c:pt>
                <c:pt idx="35">
                  <c:v>260722.63734377726</c:v>
                </c:pt>
                <c:pt idx="36">
                  <c:v>368661.80920410104</c:v>
                </c:pt>
                <c:pt idx="37">
                  <c:v>521287.79821459879</c:v>
                </c:pt>
                <c:pt idx="38">
                  <c:v>737100.94667544262</c:v>
                </c:pt>
                <c:pt idx="39">
                  <c:v>1042260.7385990758</c:v>
                </c:pt>
                <c:pt idx="40">
                  <c:v>1473756.6843790931</c:v>
                </c:pt>
                <c:pt idx="41">
                  <c:v>2083891.9517120374</c:v>
                </c:pt>
                <c:pt idx="42">
                  <c:v>2946623.2197208209</c:v>
                </c:pt>
                <c:pt idx="43">
                  <c:v>4166525.2326852405</c:v>
                </c:pt>
                <c:pt idx="44">
                  <c:v>5891466.6790169301</c:v>
                </c:pt>
                <c:pt idx="45">
                  <c:v>8330533.8841299377</c:v>
                </c:pt>
                <c:pt idx="46">
                  <c:v>11779374.912159732</c:v>
                </c:pt>
                <c:pt idx="47">
                  <c:v>16656036.125793859</c:v>
                </c:pt>
                <c:pt idx="48">
                  <c:v>23551635.081872515</c:v>
                </c:pt>
                <c:pt idx="49">
                  <c:v>33302012.005767733</c:v>
                </c:pt>
                <c:pt idx="50">
                  <c:v>47089044.976155564</c:v>
                </c:pt>
                <c:pt idx="51">
                  <c:v>66583909.596283972</c:v>
                </c:pt>
                <c:pt idx="52">
                  <c:v>94149648.169145539</c:v>
                </c:pt>
                <c:pt idx="53">
                  <c:v>133127602.51117177</c:v>
                </c:pt>
                <c:pt idx="54">
                  <c:v>188242429.95079687</c:v>
                </c:pt>
                <c:pt idx="55">
                  <c:v>266174795.95042676</c:v>
                </c:pt>
                <c:pt idx="56">
                  <c:v>376371161.47390342</c:v>
                </c:pt>
                <c:pt idx="57">
                  <c:v>532188822.32409936</c:v>
                </c:pt>
              </c:numCache>
            </c:numRef>
          </c:val>
          <c:smooth val="0"/>
          <c:extLst>
            <c:ext xmlns:c16="http://schemas.microsoft.com/office/drawing/2014/chart" uri="{C3380CC4-5D6E-409C-BE32-E72D297353CC}">
              <c16:uniqueId val="{00000000-AE1A-294D-920C-EEFF14F489F1}"/>
            </c:ext>
          </c:extLst>
        </c:ser>
        <c:ser>
          <c:idx val="1"/>
          <c:order val="1"/>
          <c:tx>
            <c:strRef>
              <c:f>'Double Days'!#REF!</c:f>
              <c:strCache>
                <c:ptCount val="1"/>
                <c:pt idx="0">
                  <c:v>#REF!</c:v>
                </c:pt>
              </c:strCache>
            </c:strRef>
          </c:tx>
          <c:spPr>
            <a:ln w="28575" cap="rnd">
              <a:solidFill>
                <a:schemeClr val="accent2"/>
              </a:solidFill>
              <a:round/>
            </a:ln>
            <a:effectLst/>
          </c:spPr>
          <c:marker>
            <c:symbol val="none"/>
          </c:marker>
          <c:cat>
            <c:numRef>
              <c:f>'Double Days'!$A$3:$A$60</c:f>
              <c:numCache>
                <c:formatCode>General</c:formatCode>
                <c:ptCount val="5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numCache>
            </c:numRef>
          </c:cat>
          <c:val>
            <c:numRef>
              <c:f>'Double Days'!#REF!</c:f>
              <c:numCache>
                <c:formatCode>General</c:formatCode>
                <c:ptCount val="1"/>
                <c:pt idx="0">
                  <c:v>1</c:v>
                </c:pt>
              </c:numCache>
            </c:numRef>
          </c:val>
          <c:smooth val="0"/>
          <c:extLst>
            <c:ext xmlns:c16="http://schemas.microsoft.com/office/drawing/2014/chart" uri="{C3380CC4-5D6E-409C-BE32-E72D297353CC}">
              <c16:uniqueId val="{00000001-AE1A-294D-920C-EEFF14F489F1}"/>
            </c:ext>
          </c:extLst>
        </c:ser>
        <c:dLbls>
          <c:showLegendKey val="0"/>
          <c:showVal val="0"/>
          <c:showCatName val="0"/>
          <c:showSerName val="0"/>
          <c:showPercent val="0"/>
          <c:showBubbleSize val="0"/>
        </c:dLbls>
        <c:smooth val="0"/>
        <c:axId val="85302543"/>
        <c:axId val="85199727"/>
      </c:lineChart>
      <c:catAx>
        <c:axId val="85302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9727"/>
        <c:crosses val="autoZero"/>
        <c:auto val="1"/>
        <c:lblAlgn val="ctr"/>
        <c:lblOffset val="100"/>
        <c:noMultiLvlLbl val="0"/>
      </c:catAx>
      <c:valAx>
        <c:axId val="85199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302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in the exponential</a:t>
            </a:r>
            <a:r>
              <a:rPr lang="en-GB" baseline="0"/>
              <a:t> </a:t>
            </a:r>
            <a:r>
              <a:rPr lang="en-GB"/>
              <a:t>curve when the</a:t>
            </a:r>
            <a:r>
              <a:rPr lang="en-GB" baseline="0"/>
              <a:t> </a:t>
            </a:r>
            <a:r>
              <a:rPr lang="en-GB"/>
              <a:t>doubling</a:t>
            </a:r>
            <a:r>
              <a:rPr lang="en-GB" baseline="0"/>
              <a:t> time goes up from 3 to 5 to 7 days</a:t>
            </a:r>
            <a:endParaRPr lang="en-GB"/>
          </a:p>
        </c:rich>
      </c:tx>
      <c:layout>
        <c:manualLayout>
          <c:xMode val="edge"/>
          <c:yMode val="edge"/>
          <c:x val="0.15258310410453008"/>
          <c:y val="1.645959331844193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'Double Days'!$M$3</c:f>
              <c:strCache>
                <c:ptCount val="1"/>
                <c:pt idx="0">
                  <c:v>Cumulative number of cases when new cases double every 3 days</c:v>
                </c:pt>
              </c:strCache>
            </c:strRef>
          </c:tx>
          <c:spPr>
            <a:ln w="28575" cap="rnd">
              <a:solidFill>
                <a:schemeClr val="accent1"/>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Days'!$M$4:$M$34</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smooth val="0"/>
          <c:extLst>
            <c:ext xmlns:c16="http://schemas.microsoft.com/office/drawing/2014/chart" uri="{C3380CC4-5D6E-409C-BE32-E72D297353CC}">
              <c16:uniqueId val="{00000000-3859-5749-A044-AA522BADEF1A}"/>
            </c:ext>
          </c:extLst>
        </c:ser>
        <c:ser>
          <c:idx val="1"/>
          <c:order val="1"/>
          <c:tx>
            <c:strRef>
              <c:f>'Double Days'!$N$3</c:f>
              <c:strCache>
                <c:ptCount val="1"/>
                <c:pt idx="0">
                  <c:v>Cumulative number of cases when new cases double every 5 days</c:v>
                </c:pt>
              </c:strCache>
            </c:strRef>
          </c:tx>
          <c:spPr>
            <a:ln w="28575" cap="rnd">
              <a:solidFill>
                <a:schemeClr val="accent2"/>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Days'!$N$4:$N$34</c:f>
              <c:numCache>
                <c:formatCode>#,##0</c:formatCode>
                <c:ptCount val="31"/>
                <c:pt idx="0">
                  <c:v>1</c:v>
                </c:pt>
                <c:pt idx="1">
                  <c:v>1.1486983549970351</c:v>
                </c:pt>
                <c:pt idx="2">
                  <c:v>1.3195079107728944</c:v>
                </c:pt>
                <c:pt idx="3">
                  <c:v>1.5157165665103984</c:v>
                </c:pt>
                <c:pt idx="4">
                  <c:v>1.7411011265922489</c:v>
                </c:pt>
                <c:pt idx="5">
                  <c:v>2.0000000000000009</c:v>
                </c:pt>
                <c:pt idx="6">
                  <c:v>2.2973967099940711</c:v>
                </c:pt>
                <c:pt idx="7">
                  <c:v>2.6390158215457902</c:v>
                </c:pt>
                <c:pt idx="8">
                  <c:v>3.0314331330207982</c:v>
                </c:pt>
                <c:pt idx="9">
                  <c:v>3.4822022531844992</c:v>
                </c:pt>
                <c:pt idx="10">
                  <c:v>4.0000000000000036</c:v>
                </c:pt>
                <c:pt idx="11">
                  <c:v>4.5947934199881448</c:v>
                </c:pt>
                <c:pt idx="12">
                  <c:v>5.278031643091583</c:v>
                </c:pt>
                <c:pt idx="13">
                  <c:v>6.0628662660415999</c:v>
                </c:pt>
                <c:pt idx="14">
                  <c:v>6.9644045063690028</c:v>
                </c:pt>
                <c:pt idx="15">
                  <c:v>8.0000000000000124</c:v>
                </c:pt>
                <c:pt idx="16">
                  <c:v>9.189586839976295</c:v>
                </c:pt>
                <c:pt idx="17">
                  <c:v>10.556063286183171</c:v>
                </c:pt>
                <c:pt idx="18">
                  <c:v>12.125732532083205</c:v>
                </c:pt>
                <c:pt idx="19">
                  <c:v>13.928809012738011</c:v>
                </c:pt>
                <c:pt idx="20">
                  <c:v>16.000000000000028</c:v>
                </c:pt>
                <c:pt idx="21">
                  <c:v>18.379173679952594</c:v>
                </c:pt>
                <c:pt idx="22">
                  <c:v>21.11212657236635</c:v>
                </c:pt>
                <c:pt idx="23">
                  <c:v>24.251465064166418</c:v>
                </c:pt>
                <c:pt idx="24">
                  <c:v>27.857618025476029</c:v>
                </c:pt>
                <c:pt idx="25">
                  <c:v>32.000000000000064</c:v>
                </c:pt>
                <c:pt idx="26">
                  <c:v>36.758347359905194</c:v>
                </c:pt>
                <c:pt idx="27">
                  <c:v>42.224253144732707</c:v>
                </c:pt>
                <c:pt idx="28">
                  <c:v>48.502930128332849</c:v>
                </c:pt>
                <c:pt idx="29">
                  <c:v>55.715236050952079</c:v>
                </c:pt>
                <c:pt idx="30">
                  <c:v>64.000000000000156</c:v>
                </c:pt>
              </c:numCache>
            </c:numRef>
          </c:val>
          <c:smooth val="0"/>
          <c:extLst>
            <c:ext xmlns:c16="http://schemas.microsoft.com/office/drawing/2014/chart" uri="{C3380CC4-5D6E-409C-BE32-E72D297353CC}">
              <c16:uniqueId val="{00000001-3859-5749-A044-AA522BADEF1A}"/>
            </c:ext>
          </c:extLst>
        </c:ser>
        <c:ser>
          <c:idx val="2"/>
          <c:order val="2"/>
          <c:tx>
            <c:strRef>
              <c:f>'Double Days'!$O$3</c:f>
              <c:strCache>
                <c:ptCount val="1"/>
                <c:pt idx="0">
                  <c:v>Cumulative number of cases when new cases double every 7 days</c:v>
                </c:pt>
              </c:strCache>
            </c:strRef>
          </c:tx>
          <c:spPr>
            <a:ln w="28575" cap="rnd">
              <a:solidFill>
                <a:schemeClr val="accent3"/>
              </a:solidFill>
              <a:round/>
            </a:ln>
            <a:effectLst/>
          </c:spPr>
          <c:marker>
            <c:symbol val="none"/>
          </c:marker>
          <c:cat>
            <c:numRef>
              <c:f>'Double Days'!$L$4:$L$34</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'Double Days'!$O$4:$O$34</c:f>
              <c:numCache>
                <c:formatCode>#,##0</c:formatCode>
                <c:ptCount val="31"/>
                <c:pt idx="0">
                  <c:v>1</c:v>
                </c:pt>
                <c:pt idx="1">
                  <c:v>1.1040895136738123</c:v>
                </c:pt>
                <c:pt idx="2">
                  <c:v>1.2190136542044752</c:v>
                </c:pt>
                <c:pt idx="3">
                  <c:v>1.3459001926323557</c:v>
                </c:pt>
                <c:pt idx="4">
                  <c:v>1.4859942891369478</c:v>
                </c:pt>
                <c:pt idx="5">
                  <c:v>1.640670712015275</c:v>
                </c:pt>
                <c:pt idx="6">
                  <c:v>1.8114473285278123</c:v>
                </c:pt>
                <c:pt idx="7">
                  <c:v>1.9999999999999987</c:v>
                </c:pt>
                <c:pt idx="8">
                  <c:v>2.2081790273476232</c:v>
                </c:pt>
                <c:pt idx="9">
                  <c:v>2.438027308408949</c:v>
                </c:pt>
                <c:pt idx="10">
                  <c:v>2.6918003852647101</c:v>
                </c:pt>
                <c:pt idx="11">
                  <c:v>2.9719885782738942</c:v>
                </c:pt>
                <c:pt idx="12">
                  <c:v>3.2813414240305487</c:v>
                </c:pt>
                <c:pt idx="13">
                  <c:v>3.6228946570556233</c:v>
                </c:pt>
                <c:pt idx="14">
                  <c:v>3.999999999999996</c:v>
                </c:pt>
                <c:pt idx="15">
                  <c:v>4.4163580546952446</c:v>
                </c:pt>
                <c:pt idx="16">
                  <c:v>4.8760546168178962</c:v>
                </c:pt>
                <c:pt idx="17">
                  <c:v>5.3836007705294175</c:v>
                </c:pt>
                <c:pt idx="18">
                  <c:v>5.9439771565477857</c:v>
                </c:pt>
                <c:pt idx="19">
                  <c:v>6.5626828480610939</c:v>
                </c:pt>
                <c:pt idx="20">
                  <c:v>7.2457893141112422</c:v>
                </c:pt>
                <c:pt idx="21">
                  <c:v>7.9999999999999867</c:v>
                </c:pt>
                <c:pt idx="22">
                  <c:v>8.8327161093904838</c:v>
                </c:pt>
                <c:pt idx="23">
                  <c:v>9.7521092336357871</c:v>
                </c:pt>
                <c:pt idx="24">
                  <c:v>10.76720154105883</c:v>
                </c:pt>
                <c:pt idx="25">
                  <c:v>11.887954313095564</c:v>
                </c:pt>
                <c:pt idx="26">
                  <c:v>13.125365696122181</c:v>
                </c:pt>
                <c:pt idx="27">
                  <c:v>14.491578628222477</c:v>
                </c:pt>
                <c:pt idx="28">
                  <c:v>15.999999999999966</c:v>
                </c:pt>
                <c:pt idx="29">
                  <c:v>17.66543221878096</c:v>
                </c:pt>
                <c:pt idx="30">
                  <c:v>19.504218467271563</c:v>
                </c:pt>
              </c:numCache>
            </c:numRef>
          </c:val>
          <c:smooth val="0"/>
          <c:extLst>
            <c:ext xmlns:c16="http://schemas.microsoft.com/office/drawing/2014/chart" uri="{C3380CC4-5D6E-409C-BE32-E72D297353CC}">
              <c16:uniqueId val="{00000002-3859-5749-A044-AA522BADEF1A}"/>
            </c:ext>
          </c:extLst>
        </c:ser>
        <c:dLbls>
          <c:showLegendKey val="0"/>
          <c:showVal val="0"/>
          <c:showCatName val="0"/>
          <c:showSerName val="0"/>
          <c:showPercent val="0"/>
          <c:showBubbleSize val="0"/>
        </c:dLbls>
        <c:smooth val="0"/>
        <c:axId val="905620959"/>
        <c:axId val="905497663"/>
      </c:lineChart>
      <c:catAx>
        <c:axId val="905620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Days</a:t>
                </a:r>
                <a:r>
                  <a:rPr lang="en-GB" baseline="0"/>
                  <a:t> from 1st case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497663"/>
        <c:crosses val="autoZero"/>
        <c:auto val="1"/>
        <c:lblAlgn val="ctr"/>
        <c:lblOffset val="100"/>
        <c:noMultiLvlLbl val="0"/>
      </c:catAx>
      <c:valAx>
        <c:axId val="90549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Cumulative </a:t>
                </a:r>
                <a:r>
                  <a:rPr lang="en-GB" baseline="0"/>
                  <a:t>Case Number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620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New daily </a:t>
            </a:r>
            <a:r>
              <a:rPr lang="en-GB" baseline="0"/>
              <a:t>cases and cumulative number of cases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'Combo daily culm cases  '!$B$2</c:f>
              <c:strCache>
                <c:ptCount val="1"/>
                <c:pt idx="0">
                  <c:v>Number of daily new cases</c:v>
                </c:pt>
              </c:strCache>
            </c:strRef>
          </c:tx>
          <c:spPr>
            <a:solidFill>
              <a:schemeClr val="accent1"/>
            </a:solidFill>
            <a:ln>
              <a:noFill/>
            </a:ln>
            <a:effectLst/>
          </c:spPr>
          <c:invertIfNegative val="0"/>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'!$B$3:$B$33</c:f>
              <c:numCache>
                <c:formatCode>#,##0</c:formatCode>
                <c:ptCount val="31"/>
                <c:pt idx="0">
                  <c:v>1</c:v>
                </c:pt>
                <c:pt idx="1">
                  <c:v>1.2599210498948732</c:v>
                </c:pt>
                <c:pt idx="2">
                  <c:v>1.5874010519681996</c:v>
                </c:pt>
                <c:pt idx="3">
                  <c:v>2</c:v>
                </c:pt>
                <c:pt idx="4">
                  <c:v>2.5198420997897464</c:v>
                </c:pt>
                <c:pt idx="5">
                  <c:v>3.1748021039363992</c:v>
                </c:pt>
                <c:pt idx="6">
                  <c:v>4</c:v>
                </c:pt>
                <c:pt idx="7">
                  <c:v>5.0396841995794928</c:v>
                </c:pt>
                <c:pt idx="8">
                  <c:v>6.3496042078727983</c:v>
                </c:pt>
                <c:pt idx="9">
                  <c:v>8</c:v>
                </c:pt>
                <c:pt idx="10">
                  <c:v>10.079368399158986</c:v>
                </c:pt>
                <c:pt idx="11">
                  <c:v>12.699208415745597</c:v>
                </c:pt>
                <c:pt idx="12">
                  <c:v>16</c:v>
                </c:pt>
                <c:pt idx="13">
                  <c:v>20.158736798317971</c:v>
                </c:pt>
                <c:pt idx="14">
                  <c:v>25.398416831491193</c:v>
                </c:pt>
                <c:pt idx="15">
                  <c:v>32</c:v>
                </c:pt>
                <c:pt idx="16">
                  <c:v>40.317473596635942</c:v>
                </c:pt>
                <c:pt idx="17">
                  <c:v>50.796833662982387</c:v>
                </c:pt>
                <c:pt idx="18">
                  <c:v>64</c:v>
                </c:pt>
                <c:pt idx="19">
                  <c:v>80.634947193271884</c:v>
                </c:pt>
                <c:pt idx="20">
                  <c:v>101.59366732596477</c:v>
                </c:pt>
                <c:pt idx="21">
                  <c:v>128</c:v>
                </c:pt>
                <c:pt idx="22">
                  <c:v>161.26989438654377</c:v>
                </c:pt>
                <c:pt idx="23">
                  <c:v>203.18733465192955</c:v>
                </c:pt>
                <c:pt idx="24">
                  <c:v>256</c:v>
                </c:pt>
                <c:pt idx="25">
                  <c:v>322.53978877308754</c:v>
                </c:pt>
                <c:pt idx="26">
                  <c:v>406.37466930385909</c:v>
                </c:pt>
                <c:pt idx="27">
                  <c:v>512</c:v>
                </c:pt>
                <c:pt idx="28">
                  <c:v>645.07957754617507</c:v>
                </c:pt>
                <c:pt idx="29">
                  <c:v>812.74933860771819</c:v>
                </c:pt>
                <c:pt idx="30">
                  <c:v>1024</c:v>
                </c:pt>
              </c:numCache>
            </c:numRef>
          </c:val>
          <c:extLst>
            <c:ext xmlns:c16="http://schemas.microsoft.com/office/drawing/2014/chart" uri="{C3380CC4-5D6E-409C-BE32-E72D297353CC}">
              <c16:uniqueId val="{00000000-F7A9-1845-A66F-6DE5B648806C}"/>
            </c:ext>
          </c:extLst>
        </c:ser>
        <c:dLbls>
          <c:showLegendKey val="0"/>
          <c:showVal val="0"/>
          <c:showCatName val="0"/>
          <c:showSerName val="0"/>
          <c:showPercent val="0"/>
          <c:showBubbleSize val="0"/>
        </c:dLbls>
        <c:gapWidth val="219"/>
        <c:overlap val="-27"/>
        <c:axId val="1943859216"/>
        <c:axId val="1943860848"/>
      </c:barChart>
      <c:lineChart>
        <c:grouping val="standard"/>
        <c:varyColors val="0"/>
        <c:ser>
          <c:idx val="1"/>
          <c:order val="1"/>
          <c:tx>
            <c:strRef>
              <c:f>'Combo daily culm cases  '!$C$2</c:f>
              <c:strCache>
                <c:ptCount val="1"/>
                <c:pt idx="0">
                  <c:v>Cumulatiuve total number of cases</c:v>
                </c:pt>
              </c:strCache>
            </c:strRef>
          </c:tx>
          <c:spPr>
            <a:ln w="28575" cap="rnd">
              <a:solidFill>
                <a:schemeClr val="accent2"/>
              </a:solidFill>
              <a:round/>
            </a:ln>
            <a:effectLst/>
          </c:spPr>
          <c:marker>
            <c:symbol val="none"/>
          </c:marker>
          <c:cat>
            <c:numRef>
              <c:f>'Combo daily culm cases  '!$A$3:$A$33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daily culm cases  '!$C$3:$C$33</c:f>
              <c:numCache>
                <c:formatCode>#,##0</c:formatCode>
                <c:ptCount val="31"/>
                <c:pt idx="0">
                  <c:v>1</c:v>
                </c:pt>
                <c:pt idx="1">
                  <c:v>3.8473221018630728</c:v>
                </c:pt>
                <c:pt idx="2">
                  <c:v>3.8473221018630728</c:v>
                </c:pt>
                <c:pt idx="3">
                  <c:v>5.8473221018630728</c:v>
                </c:pt>
                <c:pt idx="4">
                  <c:v>8.3671642016528196</c:v>
                </c:pt>
                <c:pt idx="5">
                  <c:v>11.541966305589218</c:v>
                </c:pt>
                <c:pt idx="6">
                  <c:v>15.541966305589218</c:v>
                </c:pt>
                <c:pt idx="7">
                  <c:v>20.58165050516871</c:v>
                </c:pt>
                <c:pt idx="8">
                  <c:v>26.931254713041508</c:v>
                </c:pt>
                <c:pt idx="9">
                  <c:v>34.931254713041511</c:v>
                </c:pt>
                <c:pt idx="10">
                  <c:v>45.010623112200498</c:v>
                </c:pt>
                <c:pt idx="11">
                  <c:v>57.709831527946093</c:v>
                </c:pt>
                <c:pt idx="12">
                  <c:v>73.709831527946093</c:v>
                </c:pt>
                <c:pt idx="13">
                  <c:v>93.868568326264068</c:v>
                </c:pt>
                <c:pt idx="14">
                  <c:v>119.26698515775526</c:v>
                </c:pt>
                <c:pt idx="15">
                  <c:v>151.26698515775524</c:v>
                </c:pt>
                <c:pt idx="16">
                  <c:v>191.58445875439119</c:v>
                </c:pt>
                <c:pt idx="17">
                  <c:v>242.38129241737357</c:v>
                </c:pt>
                <c:pt idx="18">
                  <c:v>306.38129241737357</c:v>
                </c:pt>
                <c:pt idx="19">
                  <c:v>387.01623961064547</c:v>
                </c:pt>
                <c:pt idx="20">
                  <c:v>488.60990693661023</c:v>
                </c:pt>
                <c:pt idx="21">
                  <c:v>616.60990693661029</c:v>
                </c:pt>
                <c:pt idx="22">
                  <c:v>777.87980132315408</c:v>
                </c:pt>
                <c:pt idx="23">
                  <c:v>981.0671359750836</c:v>
                </c:pt>
                <c:pt idx="24">
                  <c:v>1237.0671359750836</c:v>
                </c:pt>
                <c:pt idx="25">
                  <c:v>1559.6069247481712</c:v>
                </c:pt>
                <c:pt idx="26">
                  <c:v>1965.9815940520302</c:v>
                </c:pt>
                <c:pt idx="27">
                  <c:v>2477.9815940520302</c:v>
                </c:pt>
                <c:pt idx="28">
                  <c:v>3123.0611715982054</c:v>
                </c:pt>
                <c:pt idx="29">
                  <c:v>3935.8105102059235</c:v>
                </c:pt>
                <c:pt idx="30">
                  <c:v>4959.8105102059235</c:v>
                </c:pt>
              </c:numCache>
            </c:numRef>
          </c:val>
          <c:smooth val="0"/>
          <c:extLst>
            <c:ext xmlns:c16="http://schemas.microsoft.com/office/drawing/2014/chart" uri="{C3380CC4-5D6E-409C-BE32-E72D297353CC}">
              <c16:uniqueId val="{00000001-F7A9-1845-A66F-6DE5B648806C}"/>
            </c:ext>
          </c:extLst>
        </c:ser>
        <c:dLbls>
          <c:showLegendKey val="0"/>
          <c:showVal val="0"/>
          <c:showCatName val="0"/>
          <c:showSerName val="0"/>
          <c:showPercent val="0"/>
          <c:showBubbleSize val="0"/>
        </c:dLbls>
        <c:marker val="1"/>
        <c:smooth val="0"/>
        <c:axId val="1943859216"/>
        <c:axId val="1943860848"/>
      </c:lineChart>
      <c:catAx>
        <c:axId val="194385921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60848"/>
        <c:crosses val="autoZero"/>
        <c:auto val="1"/>
        <c:lblAlgn val="ctr"/>
        <c:lblOffset val="100"/>
        <c:noMultiLvlLbl val="0"/>
      </c:catAx>
      <c:valAx>
        <c:axId val="194386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Number of cases (N)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385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Hospitalisations,</a:t>
            </a:r>
            <a:r>
              <a:rPr lang="en-GB" baseline="0"/>
              <a:t> ICU and mortality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'Combo hosp, ICU, mort'!$D$2</c:f>
              <c:strCache>
                <c:ptCount val="1"/>
                <c:pt idx="0">
                  <c:v>Numbers of daily hospitalisations, 4.4% of cases</c:v>
                </c:pt>
              </c:strCache>
            </c:strRef>
          </c:tx>
          <c:spPr>
            <a:solidFill>
              <a:schemeClr val="accent2"/>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mort'!$D$3:$D$33</c:f>
              <c:numCache>
                <c:formatCode>0</c:formatCode>
                <c:ptCount val="31"/>
                <c:pt idx="0">
                  <c:v>4.3999999999999997E-2</c:v>
                </c:pt>
                <c:pt idx="1">
                  <c:v>5.5436526195374418E-2</c:v>
                </c:pt>
                <c:pt idx="2">
                  <c:v>6.9845646286600782E-2</c:v>
                </c:pt>
                <c:pt idx="3">
                  <c:v>8.7999999999999995E-2</c:v>
                </c:pt>
                <c:pt idx="4">
                  <c:v>0.11087305239074884</c:v>
                </c:pt>
                <c:pt idx="5">
                  <c:v>0.13969129257320156</c:v>
                </c:pt>
                <c:pt idx="6">
                  <c:v>0.17599999999999999</c:v>
                </c:pt>
                <c:pt idx="7">
                  <c:v>0.22174610478149767</c:v>
                </c:pt>
                <c:pt idx="8">
                  <c:v>0.27938258514640313</c:v>
                </c:pt>
                <c:pt idx="9">
                  <c:v>0.35199999999999998</c:v>
                </c:pt>
                <c:pt idx="10">
                  <c:v>0.44349220956299534</c:v>
                </c:pt>
                <c:pt idx="11">
                  <c:v>0.55876517029280626</c:v>
                </c:pt>
                <c:pt idx="12">
                  <c:v>0.70399999999999996</c:v>
                </c:pt>
                <c:pt idx="13">
                  <c:v>0.88698441912599069</c:v>
                </c:pt>
                <c:pt idx="14">
                  <c:v>1.1175303405856125</c:v>
                </c:pt>
                <c:pt idx="15">
                  <c:v>1.4079999999999999</c:v>
                </c:pt>
                <c:pt idx="16">
                  <c:v>1.7739688382519814</c:v>
                </c:pt>
                <c:pt idx="17">
                  <c:v>2.235060681171225</c:v>
                </c:pt>
                <c:pt idx="18">
                  <c:v>2.8159999999999998</c:v>
                </c:pt>
                <c:pt idx="19">
                  <c:v>3.5479376765039627</c:v>
                </c:pt>
                <c:pt idx="20">
                  <c:v>4.4701213623424501</c:v>
                </c:pt>
                <c:pt idx="21">
                  <c:v>5.6319999999999997</c:v>
                </c:pt>
                <c:pt idx="22">
                  <c:v>7.0958753530079255</c:v>
                </c:pt>
                <c:pt idx="23">
                  <c:v>8.9402427246849001</c:v>
                </c:pt>
                <c:pt idx="24">
                  <c:v>11.263999999999999</c:v>
                </c:pt>
                <c:pt idx="25">
                  <c:v>14.191750706015851</c:v>
                </c:pt>
                <c:pt idx="26">
                  <c:v>17.8804854493698</c:v>
                </c:pt>
                <c:pt idx="27">
                  <c:v>22.527999999999999</c:v>
                </c:pt>
                <c:pt idx="28">
                  <c:v>28.383501412031702</c:v>
                </c:pt>
                <c:pt idx="29">
                  <c:v>35.7609708987396</c:v>
                </c:pt>
                <c:pt idx="30">
                  <c:v>45.055999999999997</c:v>
                </c:pt>
              </c:numCache>
            </c:numRef>
          </c:val>
          <c:extLst>
            <c:ext xmlns:c16="http://schemas.microsoft.com/office/drawing/2014/chart" uri="{C3380CC4-5D6E-409C-BE32-E72D297353CC}">
              <c16:uniqueId val="{00000000-2EBC-EA43-887F-AD56A81A8459}"/>
            </c:ext>
          </c:extLst>
        </c:ser>
        <c:ser>
          <c:idx val="2"/>
          <c:order val="1"/>
          <c:tx>
            <c:strRef>
              <c:f>'Combo hosp, ICU, mort'!$E$2</c:f>
              <c:strCache>
                <c:ptCount val="1"/>
                <c:pt idx="0">
                  <c:v>Intensive care, 30% of hospitalisaitons </c:v>
                </c:pt>
              </c:strCache>
            </c:strRef>
          </c:tx>
          <c:spPr>
            <a:solidFill>
              <a:schemeClr val="accent3"/>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mort'!$E$3:$E$33</c:f>
              <c:numCache>
                <c:formatCode>0</c:formatCode>
                <c:ptCount val="31"/>
                <c:pt idx="0">
                  <c:v>1.32E-2</c:v>
                </c:pt>
                <c:pt idx="1">
                  <c:v>1.6630957858612325E-2</c:v>
                </c:pt>
                <c:pt idx="2">
                  <c:v>2.0953693885980236E-2</c:v>
                </c:pt>
                <c:pt idx="3">
                  <c:v>2.64E-2</c:v>
                </c:pt>
                <c:pt idx="4">
                  <c:v>3.3261915717224651E-2</c:v>
                </c:pt>
                <c:pt idx="5">
                  <c:v>4.1907387771960472E-2</c:v>
                </c:pt>
                <c:pt idx="6">
                  <c:v>5.28E-2</c:v>
                </c:pt>
                <c:pt idx="7">
                  <c:v>6.6523831434449301E-2</c:v>
                </c:pt>
                <c:pt idx="8">
                  <c:v>8.3814775543920944E-2</c:v>
                </c:pt>
                <c:pt idx="9">
                  <c:v>0.1056</c:v>
                </c:pt>
                <c:pt idx="10">
                  <c:v>0.1330476628688986</c:v>
                </c:pt>
                <c:pt idx="11">
                  <c:v>0.16762955108784189</c:v>
                </c:pt>
                <c:pt idx="12">
                  <c:v>0.2112</c:v>
                </c:pt>
                <c:pt idx="13">
                  <c:v>0.26609532573779721</c:v>
                </c:pt>
                <c:pt idx="14">
                  <c:v>0.33525910217568378</c:v>
                </c:pt>
                <c:pt idx="15">
                  <c:v>0.4224</c:v>
                </c:pt>
                <c:pt idx="16">
                  <c:v>0.53219065147559441</c:v>
                </c:pt>
                <c:pt idx="17">
                  <c:v>0.67051820435136755</c:v>
                </c:pt>
                <c:pt idx="18">
                  <c:v>0.8448</c:v>
                </c:pt>
                <c:pt idx="19">
                  <c:v>1.0643813029511888</c:v>
                </c:pt>
                <c:pt idx="20">
                  <c:v>1.3410364087027351</c:v>
                </c:pt>
                <c:pt idx="21">
                  <c:v>1.6896</c:v>
                </c:pt>
                <c:pt idx="22">
                  <c:v>2.1287626059023776</c:v>
                </c:pt>
                <c:pt idx="23">
                  <c:v>2.6820728174054702</c:v>
                </c:pt>
                <c:pt idx="24">
                  <c:v>3.3792</c:v>
                </c:pt>
                <c:pt idx="25">
                  <c:v>4.2575252118047553</c:v>
                </c:pt>
                <c:pt idx="26">
                  <c:v>5.3641456348109404</c:v>
                </c:pt>
                <c:pt idx="27">
                  <c:v>6.7584</c:v>
                </c:pt>
                <c:pt idx="28">
                  <c:v>8.5150504236095106</c:v>
                </c:pt>
                <c:pt idx="29">
                  <c:v>10.728291269621881</c:v>
                </c:pt>
                <c:pt idx="30">
                  <c:v>13.5168</c:v>
                </c:pt>
              </c:numCache>
            </c:numRef>
          </c:val>
          <c:extLst>
            <c:ext xmlns:c16="http://schemas.microsoft.com/office/drawing/2014/chart" uri="{C3380CC4-5D6E-409C-BE32-E72D297353CC}">
              <c16:uniqueId val="{00000001-2EBC-EA43-887F-AD56A81A8459}"/>
            </c:ext>
          </c:extLst>
        </c:ser>
        <c:ser>
          <c:idx val="3"/>
          <c:order val="2"/>
          <c:tx>
            <c:strRef>
              <c:f>'Combo hosp, ICU, mort'!$F$2</c:f>
              <c:strCache>
                <c:ptCount val="1"/>
                <c:pt idx="0">
                  <c:v>Death, 0.9% of cases</c:v>
                </c:pt>
              </c:strCache>
            </c:strRef>
          </c:tx>
          <c:spPr>
            <a:solidFill>
              <a:schemeClr val="tx1"/>
            </a:solidFill>
            <a:ln>
              <a:noFill/>
            </a:ln>
            <a:effectLst/>
          </c:spPr>
          <c:invertIfNegative val="0"/>
          <c:cat>
            <c:numRef>
              <c:f>'Combo hosp, ICU, mort'!$A$3:$A$33</c:f>
              <c:numCache>
                <c:formatCode>General</c:formatCod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numCache>
            </c:numRef>
          </c:cat>
          <c:val>
            <c:numRef>
              <c:f>'Combo hosp, ICU, mort'!$F$3:$F$33</c:f>
              <c:numCache>
                <c:formatCode>0</c:formatCode>
                <c:ptCount val="31"/>
                <c:pt idx="0">
                  <c:v>8.9999999999999993E-3</c:v>
                </c:pt>
                <c:pt idx="1">
                  <c:v>1.1339289449053857E-2</c:v>
                </c:pt>
                <c:pt idx="2">
                  <c:v>1.4286609467713795E-2</c:v>
                </c:pt>
                <c:pt idx="3">
                  <c:v>1.7999999999999999E-2</c:v>
                </c:pt>
                <c:pt idx="4">
                  <c:v>2.2678578898107715E-2</c:v>
                </c:pt>
                <c:pt idx="5">
                  <c:v>2.857321893542759E-2</c:v>
                </c:pt>
                <c:pt idx="6">
                  <c:v>3.5999999999999997E-2</c:v>
                </c:pt>
                <c:pt idx="7">
                  <c:v>4.5357157796215429E-2</c:v>
                </c:pt>
                <c:pt idx="8">
                  <c:v>5.7146437870855181E-2</c:v>
                </c:pt>
                <c:pt idx="9">
                  <c:v>7.1999999999999995E-2</c:v>
                </c:pt>
                <c:pt idx="10">
                  <c:v>9.0714315592430858E-2</c:v>
                </c:pt>
                <c:pt idx="11">
                  <c:v>0.11429287574171036</c:v>
                </c:pt>
                <c:pt idx="12">
                  <c:v>0.14399999999999999</c:v>
                </c:pt>
                <c:pt idx="13">
                  <c:v>0.18142863118486172</c:v>
                </c:pt>
                <c:pt idx="14">
                  <c:v>0.22858575148342072</c:v>
                </c:pt>
                <c:pt idx="15">
                  <c:v>0.28799999999999998</c:v>
                </c:pt>
                <c:pt idx="16">
                  <c:v>0.36285726236972343</c:v>
                </c:pt>
                <c:pt idx="17">
                  <c:v>0.45717150296684145</c:v>
                </c:pt>
                <c:pt idx="18">
                  <c:v>0.57599999999999996</c:v>
                </c:pt>
                <c:pt idx="19">
                  <c:v>0.72571452473944686</c:v>
                </c:pt>
                <c:pt idx="20">
                  <c:v>0.9143430059336829</c:v>
                </c:pt>
                <c:pt idx="21">
                  <c:v>1.1519999999999999</c:v>
                </c:pt>
                <c:pt idx="22">
                  <c:v>1.4514290494788937</c:v>
                </c:pt>
                <c:pt idx="23">
                  <c:v>1.8286860118673658</c:v>
                </c:pt>
                <c:pt idx="24">
                  <c:v>2.3039999999999998</c:v>
                </c:pt>
                <c:pt idx="25">
                  <c:v>2.9028580989577875</c:v>
                </c:pt>
                <c:pt idx="26">
                  <c:v>3.6573720237347316</c:v>
                </c:pt>
                <c:pt idx="27">
                  <c:v>4.6079999999999997</c:v>
                </c:pt>
                <c:pt idx="28">
                  <c:v>5.8057161979155749</c:v>
                </c:pt>
                <c:pt idx="29">
                  <c:v>7.3147440474694632</c:v>
                </c:pt>
                <c:pt idx="30">
                  <c:v>9.2159999999999993</c:v>
                </c:pt>
              </c:numCache>
            </c:numRef>
          </c:val>
          <c:extLst>
            <c:ext xmlns:c16="http://schemas.microsoft.com/office/drawing/2014/chart" uri="{C3380CC4-5D6E-409C-BE32-E72D297353CC}">
              <c16:uniqueId val="{00000002-2EBC-EA43-887F-AD56A81A8459}"/>
            </c:ext>
          </c:extLst>
        </c:ser>
        <c:dLbls>
          <c:showLegendKey val="0"/>
          <c:showVal val="0"/>
          <c:showCatName val="0"/>
          <c:showSerName val="0"/>
          <c:showPercent val="0"/>
          <c:showBubbleSize val="0"/>
        </c:dLbls>
        <c:gapWidth val="150"/>
        <c:axId val="2013912768"/>
        <c:axId val="1995122656"/>
      </c:barChart>
      <c:catAx>
        <c:axId val="2013912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Time in Days (t)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5122656"/>
        <c:crosses val="autoZero"/>
        <c:auto val="1"/>
        <c:lblAlgn val="ctr"/>
        <c:lblOffset val="100"/>
        <c:noMultiLvlLbl val="0"/>
      </c:catAx>
      <c:valAx>
        <c:axId val="199512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91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Number of daily new cases - doubling every 3 days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cases'!$B$33:$B$52</c:f>
              <c:numCache>
                <c:formatCode>General</c:formatCode>
                <c:ptCount val="20"/>
                <c:pt idx="0">
                  <c:v>1024</c:v>
                </c:pt>
                <c:pt idx="1">
                  <c:v>1290.1591550923501</c:v>
                </c:pt>
                <c:pt idx="2">
                  <c:v>1625.4986772154364</c:v>
                </c:pt>
                <c:pt idx="3">
                  <c:v>2048</c:v>
                </c:pt>
                <c:pt idx="4">
                  <c:v>2580.3183101847003</c:v>
                </c:pt>
                <c:pt idx="5">
                  <c:v>3250.9973544308727</c:v>
                </c:pt>
                <c:pt idx="6">
                  <c:v>4096</c:v>
                </c:pt>
                <c:pt idx="7">
                  <c:v>5160.6366203694006</c:v>
                </c:pt>
                <c:pt idx="8">
                  <c:v>6501.9947088617455</c:v>
                </c:pt>
                <c:pt idx="9">
                  <c:v>8192</c:v>
                </c:pt>
                <c:pt idx="10">
                  <c:v>10321.273240738801</c:v>
                </c:pt>
                <c:pt idx="11">
                  <c:v>13003.989417723491</c:v>
                </c:pt>
                <c:pt idx="12">
                  <c:v>16384</c:v>
                </c:pt>
                <c:pt idx="13">
                  <c:v>20642.546481477602</c:v>
                </c:pt>
                <c:pt idx="14">
                  <c:v>26007.978835446982</c:v>
                </c:pt>
                <c:pt idx="15">
                  <c:v>32768</c:v>
                </c:pt>
                <c:pt idx="16">
                  <c:v>41285.092962955205</c:v>
                </c:pt>
                <c:pt idx="17">
                  <c:v>52015.957670893964</c:v>
                </c:pt>
                <c:pt idx="18">
                  <c:v>65536</c:v>
                </c:pt>
                <c:pt idx="19">
                  <c:v>82570.185925910409</c:v>
                </c:pt>
              </c:numCache>
            </c:numRef>
          </c:val>
          <c:smooth val="0"/>
          <c:extLst>
            <c:ext xmlns:c16="http://schemas.microsoft.com/office/drawing/2014/chart" uri="{C3380CC4-5D6E-409C-BE32-E72D297353CC}">
              <c16:uniqueId val="{00000000-C43F-914E-AA15-42356D917A89}"/>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 Number of cases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Required</a:t>
            </a:r>
            <a:r>
              <a:rPr lang="en-GB" baseline="0"/>
              <a:t> ICU vs ICU capacity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ICU requirements </c:v>
          </c:tx>
          <c:spPr>
            <a:ln w="28575" cap="rnd">
              <a:solidFill>
                <a:schemeClr val="accent2"/>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cases'!$C$33:$C$52</c:f>
              <c:numCache>
                <c:formatCode>General</c:formatCode>
                <c:ptCount val="20"/>
                <c:pt idx="0">
                  <c:v>13.5168</c:v>
                </c:pt>
                <c:pt idx="1">
                  <c:v>17.030100847219021</c:v>
                </c:pt>
                <c:pt idx="2">
                  <c:v>21.456582539243762</c:v>
                </c:pt>
                <c:pt idx="3">
                  <c:v>27.0336</c:v>
                </c:pt>
                <c:pt idx="4">
                  <c:v>34.060201694438042</c:v>
                </c:pt>
                <c:pt idx="5">
                  <c:v>42.913165078487523</c:v>
                </c:pt>
                <c:pt idx="6">
                  <c:v>54.0672</c:v>
                </c:pt>
                <c:pt idx="7">
                  <c:v>68.120403388876085</c:v>
                </c:pt>
                <c:pt idx="8">
                  <c:v>85.826330156975047</c:v>
                </c:pt>
                <c:pt idx="9">
                  <c:v>108.1344</c:v>
                </c:pt>
                <c:pt idx="10">
                  <c:v>136.24080677775217</c:v>
                </c:pt>
                <c:pt idx="11">
                  <c:v>171.65266031395009</c:v>
                </c:pt>
                <c:pt idx="12">
                  <c:v>216.2688</c:v>
                </c:pt>
                <c:pt idx="13">
                  <c:v>272.48161355550434</c:v>
                </c:pt>
                <c:pt idx="14">
                  <c:v>343.30532062790019</c:v>
                </c:pt>
                <c:pt idx="15">
                  <c:v>432.5376</c:v>
                </c:pt>
                <c:pt idx="16">
                  <c:v>544.96322711100868</c:v>
                </c:pt>
                <c:pt idx="17">
                  <c:v>686.61064125580037</c:v>
                </c:pt>
                <c:pt idx="18">
                  <c:v>865.0752</c:v>
                </c:pt>
                <c:pt idx="19">
                  <c:v>1089.9264542220174</c:v>
                </c:pt>
              </c:numCache>
            </c:numRef>
          </c:val>
          <c:smooth val="0"/>
          <c:extLst>
            <c:ext xmlns:c16="http://schemas.microsoft.com/office/drawing/2014/chart" uri="{C3380CC4-5D6E-409C-BE32-E72D297353CC}">
              <c16:uniqueId val="{00000000-B83F-614B-98C0-7C9AC63E1F56}"/>
            </c:ext>
          </c:extLst>
        </c:ser>
        <c:ser>
          <c:idx val="2"/>
          <c:order val="1"/>
          <c:tx>
            <c:v>ICU capacity</c:v>
          </c:tx>
          <c:spPr>
            <a:ln w="28575" cap="rnd">
              <a:solidFill>
                <a:schemeClr val="accent3"/>
              </a:solidFill>
              <a:round/>
            </a:ln>
            <a:effectLst/>
          </c:spPr>
          <c:marker>
            <c:symbol val="none"/>
          </c:marker>
          <c:cat>
            <c:numRef>
              <c:f>'/Users/michaellloyd/Dropbox/learn-tech/LEARNING_CONTENT/ONLINE/COVID 19/[COVID 19 Modelling V9 4th April ML GJ.xlsx]ICU cap vs cases'!$A$33:$A$52</c:f>
              <c:numCache>
                <c:formatCode>General</c:formatCode>
                <c:ptCount val="20"/>
                <c:pt idx="0">
                  <c:v>31</c:v>
                </c:pt>
                <c:pt idx="1">
                  <c:v>32</c:v>
                </c:pt>
                <c:pt idx="2">
                  <c:v>33</c:v>
                </c:pt>
                <c:pt idx="3">
                  <c:v>34</c:v>
                </c:pt>
                <c:pt idx="4">
                  <c:v>35</c:v>
                </c:pt>
                <c:pt idx="5">
                  <c:v>36</c:v>
                </c:pt>
                <c:pt idx="6">
                  <c:v>37</c:v>
                </c:pt>
                <c:pt idx="7">
                  <c:v>38</c:v>
                </c:pt>
                <c:pt idx="8">
                  <c:v>39</c:v>
                </c:pt>
                <c:pt idx="9">
                  <c:v>40</c:v>
                </c:pt>
                <c:pt idx="10">
                  <c:v>41</c:v>
                </c:pt>
                <c:pt idx="11">
                  <c:v>42</c:v>
                </c:pt>
                <c:pt idx="12">
                  <c:v>43</c:v>
                </c:pt>
                <c:pt idx="13">
                  <c:v>44</c:v>
                </c:pt>
                <c:pt idx="14">
                  <c:v>45</c:v>
                </c:pt>
                <c:pt idx="15">
                  <c:v>46</c:v>
                </c:pt>
                <c:pt idx="16">
                  <c:v>47</c:v>
                </c:pt>
                <c:pt idx="17">
                  <c:v>48</c:v>
                </c:pt>
                <c:pt idx="18">
                  <c:v>49</c:v>
                </c:pt>
                <c:pt idx="19">
                  <c:v>50</c:v>
                </c:pt>
              </c:numCache>
            </c:numRef>
          </c:cat>
          <c:val>
            <c:numRef>
              <c:f>'/Users/michaellloyd/Dropbox/learn-tech/LEARNING_CONTENT/ONLINE/COVID 19/[COVID 19 Modelling V9 4th April ML GJ.xlsx]ICU cap vs cases'!$D$33:$D$52</c:f>
              <c:numCache>
                <c:formatCode>General</c:formatCode>
                <c:ptCount val="20"/>
                <c:pt idx="0">
                  <c:v>1000</c:v>
                </c:pt>
                <c:pt idx="1">
                  <c:v>1000</c:v>
                </c:pt>
                <c:pt idx="2">
                  <c:v>1000</c:v>
                </c:pt>
                <c:pt idx="3">
                  <c:v>1000</c:v>
                </c:pt>
                <c:pt idx="4">
                  <c:v>1000</c:v>
                </c:pt>
                <c:pt idx="5">
                  <c:v>1000</c:v>
                </c:pt>
                <c:pt idx="6">
                  <c:v>1000</c:v>
                </c:pt>
                <c:pt idx="7">
                  <c:v>1000</c:v>
                </c:pt>
                <c:pt idx="8">
                  <c:v>1000</c:v>
                </c:pt>
                <c:pt idx="9">
                  <c:v>1000</c:v>
                </c:pt>
                <c:pt idx="10">
                  <c:v>1000</c:v>
                </c:pt>
                <c:pt idx="11">
                  <c:v>1000</c:v>
                </c:pt>
                <c:pt idx="12">
                  <c:v>1000</c:v>
                </c:pt>
                <c:pt idx="13">
                  <c:v>1000</c:v>
                </c:pt>
                <c:pt idx="14">
                  <c:v>1000</c:v>
                </c:pt>
                <c:pt idx="15">
                  <c:v>1000</c:v>
                </c:pt>
                <c:pt idx="16">
                  <c:v>1000</c:v>
                </c:pt>
                <c:pt idx="17">
                  <c:v>1000</c:v>
                </c:pt>
                <c:pt idx="18">
                  <c:v>1000</c:v>
                </c:pt>
                <c:pt idx="19">
                  <c:v>1000</c:v>
                </c:pt>
              </c:numCache>
            </c:numRef>
          </c:val>
          <c:smooth val="0"/>
          <c:extLst>
            <c:ext xmlns:c16="http://schemas.microsoft.com/office/drawing/2014/chart" uri="{C3380CC4-5D6E-409C-BE32-E72D297353CC}">
              <c16:uniqueId val="{00000001-B83F-614B-98C0-7C9AC63E1F56}"/>
            </c:ext>
          </c:extLst>
        </c:ser>
        <c:dLbls>
          <c:showLegendKey val="0"/>
          <c:showVal val="0"/>
          <c:showCatName val="0"/>
          <c:showSerName val="0"/>
          <c:showPercent val="0"/>
          <c:showBubbleSize val="0"/>
        </c:dLbls>
        <c:smooth val="0"/>
        <c:axId val="695251152"/>
        <c:axId val="695997936"/>
      </c:lineChart>
      <c:catAx>
        <c:axId val="69525115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Time in days (t) </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7936"/>
        <c:crosses val="autoZero"/>
        <c:auto val="1"/>
        <c:lblAlgn val="ctr"/>
        <c:lblOffset val="100"/>
        <c:noMultiLvlLbl val="0"/>
      </c:catAx>
      <c:valAx>
        <c:axId val="69599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GB"/>
                  <a:t> Number of cases (N)</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25115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'SIR GJ ML Do Nothing'!$C$5</c:f>
              <c:strCache>
                <c:ptCount val="1"/>
                <c:pt idx="0">
                  <c:v>I</c:v>
                </c:pt>
              </c:strCache>
            </c:strRef>
          </c:tx>
          <c:spPr>
            <a:ln w="28575" cap="rnd">
              <a:solidFill>
                <a:schemeClr val="accent2"/>
              </a:solidFill>
              <a:round/>
            </a:ln>
            <a:effectLst/>
          </c:spPr>
          <c:marker>
            <c:symbol val="none"/>
          </c:marker>
          <c:val>
            <c:numRef>
              <c:f>'SIR GJ ML Do Nothing'!$C$6:$C$105</c:f>
              <c:numCache>
                <c:formatCode>#,##0.00</c:formatCode>
                <c:ptCount val="100"/>
                <c:pt idx="0">
                  <c:v>1</c:v>
                </c:pt>
                <c:pt idx="1">
                  <c:v>1.2156</c:v>
                </c:pt>
                <c:pt idx="2">
                  <c:v>1.4775171377608647</c:v>
                </c:pt>
                <c:pt idx="3">
                  <c:v>1.7956222902938155</c:v>
                </c:pt>
                <c:pt idx="4">
                  <c:v>2.1818520742690799</c:v>
                </c:pt>
                <c:pt idx="5">
                  <c:v>2.650623051847055</c:v>
                </c:pt>
                <c:pt idx="6">
                  <c:v>3.2193202821975544</c:v>
                </c:pt>
                <c:pt idx="7">
                  <c:v>3.9088692719346931</c:v>
                </c:pt>
                <c:pt idx="8">
                  <c:v>4.7443991812684692</c:v>
                </c:pt>
                <c:pt idx="9">
                  <c:v>5.7560023392985595</c:v>
                </c:pt>
                <c:pt idx="10">
                  <c:v>6.9795898417897622</c:v>
                </c:pt>
                <c:pt idx="11">
                  <c:v>8.4578340312123288</c:v>
                </c:pt>
                <c:pt idx="12">
                  <c:v>10.241174341323038</c:v>
                </c:pt>
                <c:pt idx="13">
                  <c:v>12.388841173941174</c:v>
                </c:pt>
                <c:pt idx="14">
                  <c:v>14.969820501789128</c:v>
                </c:pt>
                <c:pt idx="15">
                  <c:v>18.063636727179997</c:v>
                </c:pt>
                <c:pt idx="16">
                  <c:v>21.760769998579178</c:v>
                </c:pt>
                <c:pt idx="17">
                  <c:v>26.162444712864868</c:v>
                </c:pt>
                <c:pt idx="18">
                  <c:v>31.37942906088437</c:v>
                </c:pt>
                <c:pt idx="19">
                  <c:v>37.52937759670526</c:v>
                </c:pt>
                <c:pt idx="20">
                  <c:v>44.732146288327961</c:v>
                </c:pt>
                <c:pt idx="21">
                  <c:v>53.102444286436416</c:v>
                </c:pt>
                <c:pt idx="22">
                  <c:v>62.739211967586407</c:v>
                </c:pt>
                <c:pt idx="23">
                  <c:v>73.711307848849543</c:v>
                </c:pt>
                <c:pt idx="24">
                  <c:v>86.039542346950384</c:v>
                </c:pt>
                <c:pt idx="25">
                  <c:v>99.67590138170381</c:v>
                </c:pt>
                <c:pt idx="26">
                  <c:v>114.4819853576756</c:v>
                </c:pt>
                <c:pt idx="27">
                  <c:v>130.21013697342596</c:v>
                </c:pt>
                <c:pt idx="28">
                  <c:v>146.49210560256697</c:v>
                </c:pt>
                <c:pt idx="29">
                  <c:v>162.84079687633849</c:v>
                </c:pt>
                <c:pt idx="30">
                  <c:v>178.66993334094798</c:v>
                </c:pt>
                <c:pt idx="31">
                  <c:v>193.33372994775442</c:v>
                </c:pt>
                <c:pt idx="32">
                  <c:v>206.18405012699674</c:v>
                </c:pt>
                <c:pt idx="33">
                  <c:v>216.63707478753062</c:v>
                </c:pt>
                <c:pt idx="34">
                  <c:v>224.23731509078377</c:v>
                </c:pt>
                <c:pt idx="35">
                  <c:v>228.70591280206511</c:v>
                </c:pt>
                <c:pt idx="36">
                  <c:v>229.96350537206192</c:v>
                </c:pt>
                <c:pt idx="37">
                  <c:v>228.12445398873456</c:v>
                </c:pt>
                <c:pt idx="38">
                  <c:v>223.46637899224032</c:v>
                </c:pt>
                <c:pt idx="39">
                  <c:v>216.3840285859703</c:v>
                </c:pt>
                <c:pt idx="40">
                  <c:v>207.33810289327886</c:v>
                </c:pt>
                <c:pt idx="41">
                  <c:v>196.80806401529986</c:v>
                </c:pt>
                <c:pt idx="42">
                  <c:v>185.25461023875883</c:v>
                </c:pt>
                <c:pt idx="43">
                  <c:v>173.09395093604704</c:v>
                </c:pt>
                <c:pt idx="44">
                  <c:v>160.68331835039709</c:v>
                </c:pt>
                <c:pt idx="45">
                  <c:v>148.31562703111251</c:v>
                </c:pt>
                <c:pt idx="46">
                  <c:v>136.22068451180897</c:v>
                </c:pt>
                <c:pt idx="47">
                  <c:v>124.5705132250081</c:v>
                </c:pt>
                <c:pt idx="48">
                  <c:v>113.48681982390515</c:v>
                </c:pt>
                <c:pt idx="49">
                  <c:v>103.04920154060594</c:v>
                </c:pt>
                <c:pt idx="50">
                  <c:v>93.303176598778208</c:v>
                </c:pt>
                <c:pt idx="51">
                  <c:v>84.267514659176527</c:v>
                </c:pt>
                <c:pt idx="52">
                  <c:v>75.9406190209057</c:v>
                </c:pt>
                <c:pt idx="53">
                  <c:v>68.30589198653486</c:v>
                </c:pt>
                <c:pt idx="54">
                  <c:v>61.336121919322743</c:v>
                </c:pt>
                <c:pt idx="55">
                  <c:v>54.996987123280093</c:v>
                </c:pt>
                <c:pt idx="56">
                  <c:v>49.249795438668343</c:v>
                </c:pt>
                <c:pt idx="57">
                  <c:v>44.053582280232831</c:v>
                </c:pt>
                <c:pt idx="58">
                  <c:v>39.366682579526639</c:v>
                </c:pt>
                <c:pt idx="59">
                  <c:v>35.147879433358071</c:v>
                </c:pt>
                <c:pt idx="60">
                  <c:v>31.35721770221463</c:v>
                </c:pt>
                <c:pt idx="61">
                  <c:v>27.956556352135607</c:v>
                </c:pt>
                <c:pt idx="62">
                  <c:v>24.909920041081786</c:v>
                </c:pt>
                <c:pt idx="63">
                  <c:v>22.183698777899384</c:v>
                </c:pt>
                <c:pt idx="64">
                  <c:v>19.74673454533994</c:v>
                </c:pt>
                <c:pt idx="65">
                  <c:v>17.570325506477843</c:v>
                </c:pt>
                <c:pt idx="66">
                  <c:v>15.628171642146496</c:v>
                </c:pt>
                <c:pt idx="67">
                  <c:v>13.896280196439374</c:v>
                </c:pt>
                <c:pt idx="68">
                  <c:v>12.352844935747207</c:v>
                </c:pt>
                <c:pt idx="69">
                  <c:v>10.978109766004234</c:v>
                </c:pt>
                <c:pt idx="70">
                  <c:v>9.7542245360603594</c:v>
                </c:pt>
                <c:pt idx="71">
                  <c:v>8.6650987393711389</c:v>
                </c:pt>
                <c:pt idx="72">
                  <c:v>7.6962571915518314</c:v>
                </c:pt>
                <c:pt idx="73">
                  <c:v>6.8347005087886838</c:v>
                </c:pt>
                <c:pt idx="74">
                  <c:v>6.0687722609542751</c:v>
                </c:pt>
                <c:pt idx="75">
                  <c:v>5.3880339583984247</c:v>
                </c:pt>
                <c:pt idx="76">
                  <c:v>4.7831485006082808</c:v>
                </c:pt>
                <c:pt idx="77">
                  <c:v>4.2457723267332756</c:v>
                </c:pt>
                <c:pt idx="78">
                  <c:v>3.7684562295014068</c:v>
                </c:pt>
                <c:pt idx="79">
                  <c:v>3.3445545994517629</c:v>
                </c:pt>
                <c:pt idx="80">
                  <c:v>2.9681427354127439</c:v>
                </c:pt>
                <c:pt idx="81">
                  <c:v>2.6339417739656237</c:v>
                </c:pt>
                <c:pt idx="82">
                  <c:v>2.3372507429849789</c:v>
                </c:pt>
                <c:pt idx="83">
                  <c:v>2.0738852227690208</c:v>
                </c:pt>
                <c:pt idx="84">
                  <c:v>1.8401220954874331</c:v>
                </c:pt>
                <c:pt idx="85">
                  <c:v>1.6326498741252522</c:v>
                </c:pt>
                <c:pt idx="86">
                  <c:v>1.4485241215745372</c:v>
                </c:pt>
                <c:pt idx="87">
                  <c:v>1.2851274958510608</c:v>
                </c:pt>
                <c:pt idx="88">
                  <c:v>1.1401339862298026</c:v>
                </c:pt>
                <c:pt idx="89">
                  <c:v>1.0114769356632975</c:v>
                </c:pt>
                <c:pt idx="90">
                  <c:v>0.8973204759124942</c:v>
                </c:pt>
                <c:pt idx="91">
                  <c:v>0.79603403248809812</c:v>
                </c:pt>
                <c:pt idx="92">
                  <c:v>0.70616958615629533</c:v>
                </c:pt>
                <c:pt idx="93">
                  <c:v>0.62644140600024512</c:v>
                </c:pt>
                <c:pt idx="94">
                  <c:v>0.55570799559778405</c:v>
                </c:pt>
                <c:pt idx="95">
                  <c:v>0.49295601864158073</c:v>
                </c:pt>
                <c:pt idx="96">
                  <c:v>0.43728599323948791</c:v>
                </c:pt>
                <c:pt idx="97">
                  <c:v>0.38789956519885155</c:v>
                </c:pt>
                <c:pt idx="98">
                  <c:v>0.34408818986949724</c:v>
                </c:pt>
                <c:pt idx="99">
                  <c:v>0.30522306967431378</c:v>
                </c:pt>
              </c:numCache>
            </c:numRef>
          </c:val>
          <c:smooth val="0"/>
          <c:extLst>
            <c:ext xmlns:c16="http://schemas.microsoft.com/office/drawing/2014/chart" uri="{C3380CC4-5D6E-409C-BE32-E72D297353CC}">
              <c16:uniqueId val="{00000001-E1D4-2241-8DFF-708EB8B55CBA}"/>
            </c:ext>
          </c:extLst>
        </c:ser>
        <c:dLbls>
          <c:showLegendKey val="0"/>
          <c:showVal val="0"/>
          <c:showCatName val="0"/>
          <c:showSerName val="0"/>
          <c:showPercent val="0"/>
          <c:showBubbleSize val="0"/>
        </c:dLbls>
        <c:smooth val="0"/>
        <c:axId val="1763919728"/>
        <c:axId val="1763957936"/>
      </c:lineChart>
      <c:catAx>
        <c:axId val="176391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57936"/>
        <c:crosses val="autoZero"/>
        <c:auto val="1"/>
        <c:lblAlgn val="ctr"/>
        <c:lblOffset val="100"/>
        <c:noMultiLvlLbl val="0"/>
      </c:catAx>
      <c:valAx>
        <c:axId val="1763957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91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FD0A9085FCC1F4A9BFC5B960D4FFF3E" ma:contentTypeVersion="2" ma:contentTypeDescription="Create a new document." ma:contentTypeScope="" ma:versionID="a46d70c125680bcf4d76b3c6b13b8fdf">
  <xsd:schema xmlns:xsd="http://www.w3.org/2001/XMLSchema" xmlns:xs="http://www.w3.org/2001/XMLSchema" xmlns:p="http://schemas.microsoft.com/office/2006/metadata/properties" xmlns:ns2="dec2b4aa-9911-4c40-95e9-6fe7f678568f" targetNamespace="http://schemas.microsoft.com/office/2006/metadata/properties" ma:root="true" ma:fieldsID="07a35733d8a16cc3d6309c02ffb8a65b" ns2:_="">
    <xsd:import namespace="dec2b4aa-9911-4c40-95e9-6fe7f67856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c2b4aa-9911-4c40-95e9-6fe7f67856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DF6B77-1FBF-3442-9B9D-CB4281F8F7F0}">
  <ds:schemaRefs>
    <ds:schemaRef ds:uri="http://schemas.openxmlformats.org/officeDocument/2006/bibliography"/>
  </ds:schemaRefs>
</ds:datastoreItem>
</file>

<file path=customXml/itemProps2.xml><?xml version="1.0" encoding="utf-8"?>
<ds:datastoreItem xmlns:ds="http://schemas.openxmlformats.org/officeDocument/2006/customXml" ds:itemID="{4594FB97-A28A-442F-BA18-C166FF92D0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5C86E3-8951-4055-97C2-83C5D821D1DB}">
  <ds:schemaRefs>
    <ds:schemaRef ds:uri="http://schemas.microsoft.com/sharepoint/v3/contenttype/forms"/>
  </ds:schemaRefs>
</ds:datastoreItem>
</file>

<file path=customXml/itemProps4.xml><?xml version="1.0" encoding="utf-8"?>
<ds:datastoreItem xmlns:ds="http://schemas.openxmlformats.org/officeDocument/2006/customXml" ds:itemID="{757A453A-0FAE-4243-8CC2-6421A84A79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c2b4aa-9911-4c40-95e9-6fe7f6785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127</Pages>
  <Words>26703</Words>
  <Characters>152210</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178556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Lloyd</dc:creator>
  <cp:keywords/>
  <dc:description/>
  <cp:lastModifiedBy>Mike Lloyd</cp:lastModifiedBy>
  <cp:revision>3</cp:revision>
  <cp:lastPrinted>2020-03-05T15:47:00Z</cp:lastPrinted>
  <dcterms:created xsi:type="dcterms:W3CDTF">2020-04-20T13:12:00Z</dcterms:created>
  <dcterms:modified xsi:type="dcterms:W3CDTF">2020-04-20T13:33:00Z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0x010100DFD0A9085FCC1F4A9BFC5B960D4FFF3E</vt:lpwstr>
  </property>
</Properties>
</file>